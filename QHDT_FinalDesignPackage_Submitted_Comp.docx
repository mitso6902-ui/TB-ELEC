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08E075" w14:textId="36106190" w:rsidR="780F3C91" w:rsidRPr="00DA2473" w:rsidRDefault="780F3C91" w:rsidP="780F3C91">
      <w:pPr>
        <w:ind w:left="720" w:hanging="360"/>
      </w:pPr>
    </w:p>
    <w:p w14:paraId="1FA3F763" w14:textId="77777777" w:rsidR="00683116" w:rsidRPr="00DA2473" w:rsidRDefault="00683116" w:rsidP="780F3C91">
      <w:pPr>
        <w:ind w:left="720" w:hanging="360"/>
        <w:rPr>
          <w:szCs w:val="21"/>
        </w:rPr>
      </w:pPr>
    </w:p>
    <w:p w14:paraId="395E4B48" w14:textId="77777777" w:rsidR="00683116" w:rsidRPr="00DA2473" w:rsidRDefault="00683116" w:rsidP="780F3C91">
      <w:pPr>
        <w:ind w:left="720" w:hanging="360"/>
        <w:rPr>
          <w:szCs w:val="21"/>
        </w:rPr>
      </w:pPr>
    </w:p>
    <w:p w14:paraId="00336763" w14:textId="73FC7B60" w:rsidR="00887F43" w:rsidRPr="00DA2473" w:rsidRDefault="00887F43" w:rsidP="00D459AA">
      <w:pPr>
        <w:rPr>
          <w:szCs w:val="21"/>
        </w:rPr>
      </w:pPr>
    </w:p>
    <w:p w14:paraId="75C6191B" w14:textId="4BF0E6FC" w:rsidR="00E91165" w:rsidRDefault="00E91165" w:rsidP="00887F43">
      <w:pPr>
        <w:pStyle w:val="Subtitle"/>
        <w:jc w:val="center"/>
        <w:rPr>
          <w:sz w:val="21"/>
          <w:szCs w:val="21"/>
        </w:rPr>
      </w:pPr>
      <w:r w:rsidRPr="00DA2473">
        <w:rPr>
          <w:rFonts w:eastAsia="SimSun" w:cs="Calibri"/>
          <w:noProof/>
          <w:color w:val="2F5496"/>
          <w:sz w:val="21"/>
          <w:szCs w:val="21"/>
        </w:rPr>
        <w:drawing>
          <wp:anchor distT="0" distB="0" distL="114300" distR="114300" simplePos="0" relativeHeight="251654656" behindDoc="0" locked="0" layoutInCell="1" allowOverlap="1" wp14:anchorId="17562C8B" wp14:editId="1BEFB353">
            <wp:simplePos x="0" y="0"/>
            <wp:positionH relativeFrom="column">
              <wp:posOffset>581660</wp:posOffset>
            </wp:positionH>
            <wp:positionV relativeFrom="paragraph">
              <wp:posOffset>272112</wp:posOffset>
            </wp:positionV>
            <wp:extent cx="5130377" cy="1224950"/>
            <wp:effectExtent l="0" t="0" r="0" b="0"/>
            <wp:wrapSquare wrapText="bothSides"/>
            <wp:docPr id="909481836" name="Picture 1" descr="A black background with pin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481836" name="Picture 1" descr="A black background with pink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130377" cy="1224950"/>
                    </a:xfrm>
                    <a:prstGeom prst="rect">
                      <a:avLst/>
                    </a:prstGeom>
                  </pic:spPr>
                </pic:pic>
              </a:graphicData>
            </a:graphic>
            <wp14:sizeRelH relativeFrom="page">
              <wp14:pctWidth>0</wp14:pctWidth>
            </wp14:sizeRelH>
            <wp14:sizeRelV relativeFrom="page">
              <wp14:pctHeight>0</wp14:pctHeight>
            </wp14:sizeRelV>
          </wp:anchor>
        </w:drawing>
      </w:r>
    </w:p>
    <w:p w14:paraId="56955264" w14:textId="77777777" w:rsidR="00E91165" w:rsidRDefault="00E91165" w:rsidP="00887F43">
      <w:pPr>
        <w:pStyle w:val="Subtitle"/>
        <w:jc w:val="center"/>
        <w:rPr>
          <w:sz w:val="21"/>
          <w:szCs w:val="21"/>
        </w:rPr>
      </w:pPr>
    </w:p>
    <w:p w14:paraId="7C458898" w14:textId="77777777" w:rsidR="00E91165" w:rsidRDefault="00E91165" w:rsidP="00887F43">
      <w:pPr>
        <w:pStyle w:val="Subtitle"/>
        <w:jc w:val="center"/>
        <w:rPr>
          <w:sz w:val="21"/>
          <w:szCs w:val="21"/>
        </w:rPr>
      </w:pPr>
    </w:p>
    <w:p w14:paraId="23281C21" w14:textId="77777777" w:rsidR="00E91165" w:rsidRDefault="00E91165" w:rsidP="00887F43">
      <w:pPr>
        <w:pStyle w:val="Subtitle"/>
        <w:jc w:val="center"/>
        <w:rPr>
          <w:sz w:val="21"/>
          <w:szCs w:val="21"/>
        </w:rPr>
      </w:pPr>
    </w:p>
    <w:p w14:paraId="2C7719A7" w14:textId="77777777" w:rsidR="00E91165" w:rsidRDefault="00E91165" w:rsidP="00887F43">
      <w:pPr>
        <w:pStyle w:val="Subtitle"/>
        <w:jc w:val="center"/>
        <w:rPr>
          <w:sz w:val="21"/>
          <w:szCs w:val="21"/>
        </w:rPr>
      </w:pPr>
    </w:p>
    <w:p w14:paraId="74EACED9" w14:textId="77777777" w:rsidR="00581929" w:rsidRDefault="00581929" w:rsidP="00581929">
      <w:pPr>
        <w:pStyle w:val="Subtitle"/>
        <w:rPr>
          <w:sz w:val="21"/>
          <w:szCs w:val="21"/>
        </w:rPr>
      </w:pPr>
    </w:p>
    <w:p w14:paraId="7BC4E849" w14:textId="68B0FE2C" w:rsidR="00887F43" w:rsidRPr="00DA2473" w:rsidRDefault="00887F43" w:rsidP="00887F43">
      <w:pPr>
        <w:pStyle w:val="Subtitle"/>
        <w:jc w:val="center"/>
        <w:rPr>
          <w:sz w:val="21"/>
          <w:szCs w:val="21"/>
        </w:rPr>
      </w:pPr>
      <w:r w:rsidRPr="00DA2473">
        <w:rPr>
          <w:sz w:val="21"/>
          <w:szCs w:val="21"/>
        </w:rPr>
        <w:t>Final Design Package for the Not-a-Boring Competition</w:t>
      </w:r>
      <w:r w:rsidR="00581929">
        <w:rPr>
          <w:sz w:val="21"/>
          <w:szCs w:val="21"/>
        </w:rPr>
        <w:t xml:space="preserve"> 2025</w:t>
      </w:r>
    </w:p>
    <w:p w14:paraId="4DCCAD11" w14:textId="77777777" w:rsidR="00E91165" w:rsidRDefault="00E91165" w:rsidP="00887F43">
      <w:pPr>
        <w:rPr>
          <w:szCs w:val="21"/>
        </w:rPr>
      </w:pPr>
    </w:p>
    <w:p w14:paraId="7EBD3C88" w14:textId="77777777" w:rsidR="00E91165" w:rsidRDefault="00E91165" w:rsidP="00887F43">
      <w:pPr>
        <w:rPr>
          <w:szCs w:val="21"/>
        </w:rPr>
      </w:pPr>
    </w:p>
    <w:p w14:paraId="68B83254" w14:textId="77777777" w:rsidR="00887F43" w:rsidRDefault="00887F43" w:rsidP="00887F43">
      <w:pPr>
        <w:rPr>
          <w:szCs w:val="21"/>
        </w:rPr>
      </w:pPr>
    </w:p>
    <w:p w14:paraId="24C1F9EF" w14:textId="77777777" w:rsidR="00887F43" w:rsidRPr="00DA2473" w:rsidRDefault="00887F43" w:rsidP="00887F43">
      <w:pPr>
        <w:rPr>
          <w:szCs w:val="21"/>
        </w:rPr>
      </w:pPr>
    </w:p>
    <w:p w14:paraId="0478E348" w14:textId="06DD014F" w:rsidR="00887F43" w:rsidRPr="00DA2473" w:rsidRDefault="008129FA" w:rsidP="008129FA">
      <w:pPr>
        <w:jc w:val="center"/>
        <w:rPr>
          <w:szCs w:val="21"/>
        </w:rPr>
      </w:pPr>
      <w:r w:rsidRPr="00DA2473">
        <w:rPr>
          <w:szCs w:val="21"/>
        </w:rPr>
        <w:t>Vertical Drilling Machine</w:t>
      </w:r>
    </w:p>
    <w:p w14:paraId="6271E9E4" w14:textId="77777777" w:rsidR="008129FA" w:rsidRPr="00DA2473" w:rsidRDefault="008129FA" w:rsidP="008129FA">
      <w:pPr>
        <w:jc w:val="center"/>
        <w:rPr>
          <w:szCs w:val="21"/>
        </w:rPr>
      </w:pPr>
    </w:p>
    <w:p w14:paraId="333EE029" w14:textId="231AD06D" w:rsidR="008129FA" w:rsidRPr="00DA2473" w:rsidRDefault="00BF05D9" w:rsidP="008129FA">
      <w:pPr>
        <w:jc w:val="center"/>
        <w:rPr>
          <w:szCs w:val="21"/>
        </w:rPr>
      </w:pPr>
      <w:r w:rsidRPr="00DA2473">
        <w:rPr>
          <w:szCs w:val="21"/>
        </w:rPr>
        <w:t>2024-11-2</w:t>
      </w:r>
      <w:r w:rsidR="00071926" w:rsidRPr="00DA2473">
        <w:rPr>
          <w:szCs w:val="21"/>
        </w:rPr>
        <w:t>9</w:t>
      </w:r>
    </w:p>
    <w:p w14:paraId="609CC388" w14:textId="77777777" w:rsidR="00BF05D9" w:rsidRPr="00DA2473" w:rsidRDefault="00BF05D9" w:rsidP="008129FA">
      <w:pPr>
        <w:jc w:val="center"/>
        <w:rPr>
          <w:szCs w:val="21"/>
        </w:rPr>
      </w:pPr>
    </w:p>
    <w:p w14:paraId="78AEEFCA" w14:textId="3D848F91" w:rsidR="00BF05D9" w:rsidRPr="00DA2473" w:rsidRDefault="00BF05D9" w:rsidP="008129FA">
      <w:pPr>
        <w:jc w:val="center"/>
        <w:rPr>
          <w:szCs w:val="21"/>
        </w:rPr>
      </w:pPr>
      <w:r w:rsidRPr="00DA2473">
        <w:rPr>
          <w:szCs w:val="21"/>
        </w:rPr>
        <w:t>Point of contact: Peter Bremermann</w:t>
      </w:r>
    </w:p>
    <w:p w14:paraId="7183E4D3" w14:textId="5FC0A34F" w:rsidR="00BF05D9" w:rsidRPr="00DA2473" w:rsidRDefault="00BF05D9" w:rsidP="008129FA">
      <w:pPr>
        <w:jc w:val="center"/>
        <w:rPr>
          <w:szCs w:val="21"/>
        </w:rPr>
      </w:pPr>
      <w:r w:rsidRPr="00DA2473">
        <w:rPr>
          <w:szCs w:val="21"/>
        </w:rPr>
        <w:t xml:space="preserve">Email: </w:t>
      </w:r>
      <w:r w:rsidR="00071926" w:rsidRPr="00DA2473">
        <w:rPr>
          <w:szCs w:val="21"/>
        </w:rPr>
        <w:t>h</w:t>
      </w:r>
      <w:r w:rsidRPr="00DA2473">
        <w:rPr>
          <w:szCs w:val="21"/>
        </w:rPr>
        <w:t>yperloop@engsoc.queensu.ca</w:t>
      </w:r>
    </w:p>
    <w:p w14:paraId="5641C48A" w14:textId="77777777" w:rsidR="00683116" w:rsidRPr="00DA2473" w:rsidRDefault="00683116" w:rsidP="780F3C91">
      <w:pPr>
        <w:ind w:left="720" w:hanging="360"/>
        <w:rPr>
          <w:szCs w:val="21"/>
        </w:rPr>
      </w:pPr>
    </w:p>
    <w:p w14:paraId="748A4813" w14:textId="77777777" w:rsidR="00683116" w:rsidRPr="00DA2473" w:rsidRDefault="00683116" w:rsidP="780F3C91">
      <w:pPr>
        <w:ind w:left="720" w:hanging="360"/>
        <w:rPr>
          <w:szCs w:val="21"/>
        </w:rPr>
      </w:pPr>
    </w:p>
    <w:p w14:paraId="16B55DBC" w14:textId="77777777" w:rsidR="00683116" w:rsidRPr="00DA2473" w:rsidRDefault="00683116" w:rsidP="780F3C91">
      <w:pPr>
        <w:ind w:left="720" w:hanging="360"/>
        <w:rPr>
          <w:szCs w:val="21"/>
        </w:rPr>
      </w:pPr>
    </w:p>
    <w:p w14:paraId="296B6BBD" w14:textId="77777777" w:rsidR="00683116" w:rsidRPr="00DA2473" w:rsidRDefault="00683116" w:rsidP="780F3C91">
      <w:pPr>
        <w:ind w:left="720" w:hanging="360"/>
        <w:rPr>
          <w:szCs w:val="21"/>
        </w:rPr>
      </w:pPr>
    </w:p>
    <w:p w14:paraId="0141816A" w14:textId="77777777" w:rsidR="00CF05B1" w:rsidRDefault="00CF05B1" w:rsidP="00F55561">
      <w:pPr>
        <w:rPr>
          <w:szCs w:val="21"/>
        </w:rPr>
        <w:sectPr w:rsidR="00CF05B1" w:rsidSect="00CF05B1">
          <w:headerReference w:type="default" r:id="rId12"/>
          <w:footerReference w:type="even" r:id="rId13"/>
          <w:footerReference w:type="default" r:id="rId14"/>
          <w:footerReference w:type="first" r:id="rId15"/>
          <w:pgSz w:w="12240" w:h="15840"/>
          <w:pgMar w:top="1440" w:right="1440" w:bottom="1440" w:left="1440" w:header="708" w:footer="708" w:gutter="0"/>
          <w:pgNumType w:start="1"/>
          <w:cols w:space="708"/>
          <w:titlePg/>
          <w:docGrid w:linePitch="360"/>
        </w:sectPr>
      </w:pPr>
    </w:p>
    <w:p w14:paraId="4134271B" w14:textId="77777777" w:rsidR="00BE0ACA" w:rsidRDefault="00BE0ACA" w:rsidP="00F55561">
      <w:pPr>
        <w:rPr>
          <w:szCs w:val="21"/>
        </w:rPr>
      </w:pPr>
    </w:p>
    <w:p w14:paraId="235394E5" w14:textId="7556DD80" w:rsidR="00DC33D4" w:rsidRDefault="00DC33D4" w:rsidP="00DC33D4">
      <w:pPr>
        <w:pStyle w:val="Heading1"/>
        <w:spacing w:after="0"/>
      </w:pPr>
      <w:bookmarkStart w:id="0" w:name="_Toc183774961"/>
      <w:bookmarkStart w:id="1" w:name="_Toc183814482"/>
      <w:bookmarkStart w:id="2" w:name="_Toc183847250"/>
      <w:r>
        <w:t>Table of Contents</w:t>
      </w:r>
      <w:bookmarkEnd w:id="0"/>
      <w:bookmarkEnd w:id="1"/>
      <w:bookmarkEnd w:id="2"/>
    </w:p>
    <w:sdt>
      <w:sdtPr>
        <w:rPr>
          <w:rFonts w:eastAsiaTheme="minorEastAsia"/>
        </w:rPr>
        <w:id w:val="268354642"/>
        <w:docPartObj>
          <w:docPartGallery w:val="Table of Contents"/>
          <w:docPartUnique/>
        </w:docPartObj>
      </w:sdtPr>
      <w:sdtEndPr>
        <w:rPr>
          <w:b/>
        </w:rPr>
      </w:sdtEndPr>
      <w:sdtContent>
        <w:p w14:paraId="685648B6" w14:textId="38AF73E0" w:rsidR="00AD1C13" w:rsidRDefault="00E04342">
          <w:pPr>
            <w:pStyle w:val="TOC1"/>
            <w:tabs>
              <w:tab w:val="right" w:leader="dot" w:pos="9350"/>
            </w:tabs>
            <w:rPr>
              <w:rFonts w:asciiTheme="minorHAnsi" w:eastAsiaTheme="minorEastAsia" w:hAnsiTheme="minorHAnsi"/>
              <w:noProof/>
              <w:sz w:val="24"/>
              <w:szCs w:val="24"/>
              <w:lang w:eastAsia="en-CA"/>
            </w:rPr>
          </w:pPr>
          <w:r>
            <w:fldChar w:fldCharType="begin"/>
          </w:r>
          <w:r>
            <w:instrText xml:space="preserve"> TOC \o "1-3" \h \z \u </w:instrText>
          </w:r>
          <w:r>
            <w:fldChar w:fldCharType="separate"/>
          </w:r>
          <w:hyperlink w:anchor="_Toc183847250" w:history="1">
            <w:r w:rsidR="00AD1C13" w:rsidRPr="006715A5">
              <w:rPr>
                <w:rStyle w:val="Hyperlink"/>
                <w:noProof/>
              </w:rPr>
              <w:t>Table of Contents</w:t>
            </w:r>
            <w:r w:rsidR="00AD1C13">
              <w:rPr>
                <w:noProof/>
                <w:webHidden/>
              </w:rPr>
              <w:tab/>
            </w:r>
            <w:r w:rsidR="00AD1C13">
              <w:rPr>
                <w:noProof/>
                <w:webHidden/>
              </w:rPr>
              <w:fldChar w:fldCharType="begin"/>
            </w:r>
            <w:r w:rsidR="00AD1C13">
              <w:rPr>
                <w:noProof/>
                <w:webHidden/>
              </w:rPr>
              <w:instrText xml:space="preserve"> PAGEREF _Toc183847250 \h </w:instrText>
            </w:r>
            <w:r w:rsidR="00AD1C13">
              <w:rPr>
                <w:noProof/>
                <w:webHidden/>
              </w:rPr>
            </w:r>
            <w:r w:rsidR="00AD1C13">
              <w:rPr>
                <w:noProof/>
                <w:webHidden/>
              </w:rPr>
              <w:fldChar w:fldCharType="separate"/>
            </w:r>
            <w:r w:rsidR="00AD1C13">
              <w:rPr>
                <w:noProof/>
                <w:webHidden/>
              </w:rPr>
              <w:t>i</w:t>
            </w:r>
            <w:r w:rsidR="00AD1C13">
              <w:rPr>
                <w:noProof/>
                <w:webHidden/>
              </w:rPr>
              <w:fldChar w:fldCharType="end"/>
            </w:r>
          </w:hyperlink>
        </w:p>
        <w:p w14:paraId="51306687" w14:textId="4CE611A0"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251" w:history="1">
            <w:r w:rsidRPr="006715A5">
              <w:rPr>
                <w:rStyle w:val="Hyperlink"/>
                <w:noProof/>
              </w:rPr>
              <w:t>List of Figures</w:t>
            </w:r>
            <w:r>
              <w:rPr>
                <w:noProof/>
                <w:webHidden/>
              </w:rPr>
              <w:tab/>
            </w:r>
            <w:r>
              <w:rPr>
                <w:noProof/>
                <w:webHidden/>
              </w:rPr>
              <w:fldChar w:fldCharType="begin"/>
            </w:r>
            <w:r>
              <w:rPr>
                <w:noProof/>
                <w:webHidden/>
              </w:rPr>
              <w:instrText xml:space="preserve"> PAGEREF _Toc183847251 \h </w:instrText>
            </w:r>
            <w:r>
              <w:rPr>
                <w:noProof/>
                <w:webHidden/>
              </w:rPr>
            </w:r>
            <w:r>
              <w:rPr>
                <w:noProof/>
                <w:webHidden/>
              </w:rPr>
              <w:fldChar w:fldCharType="separate"/>
            </w:r>
            <w:r>
              <w:rPr>
                <w:noProof/>
                <w:webHidden/>
              </w:rPr>
              <w:t>iii</w:t>
            </w:r>
            <w:r>
              <w:rPr>
                <w:noProof/>
                <w:webHidden/>
              </w:rPr>
              <w:fldChar w:fldCharType="end"/>
            </w:r>
          </w:hyperlink>
        </w:p>
        <w:p w14:paraId="48DA1EE9" w14:textId="10F453A9"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252" w:history="1">
            <w:r w:rsidRPr="006715A5">
              <w:rPr>
                <w:rStyle w:val="Hyperlink"/>
                <w:noProof/>
              </w:rPr>
              <w:t>List of Tables</w:t>
            </w:r>
            <w:r>
              <w:rPr>
                <w:noProof/>
                <w:webHidden/>
              </w:rPr>
              <w:tab/>
            </w:r>
            <w:r>
              <w:rPr>
                <w:noProof/>
                <w:webHidden/>
              </w:rPr>
              <w:fldChar w:fldCharType="begin"/>
            </w:r>
            <w:r>
              <w:rPr>
                <w:noProof/>
                <w:webHidden/>
              </w:rPr>
              <w:instrText xml:space="preserve"> PAGEREF _Toc183847252 \h </w:instrText>
            </w:r>
            <w:r>
              <w:rPr>
                <w:noProof/>
                <w:webHidden/>
              </w:rPr>
            </w:r>
            <w:r>
              <w:rPr>
                <w:noProof/>
                <w:webHidden/>
              </w:rPr>
              <w:fldChar w:fldCharType="separate"/>
            </w:r>
            <w:r>
              <w:rPr>
                <w:noProof/>
                <w:webHidden/>
              </w:rPr>
              <w:t>iv</w:t>
            </w:r>
            <w:r>
              <w:rPr>
                <w:noProof/>
                <w:webHidden/>
              </w:rPr>
              <w:fldChar w:fldCharType="end"/>
            </w:r>
          </w:hyperlink>
        </w:p>
        <w:p w14:paraId="72E0B0A0" w14:textId="0A96A025"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253" w:history="1">
            <w:r w:rsidRPr="006715A5">
              <w:rPr>
                <w:rStyle w:val="Hyperlink"/>
                <w:noProof/>
              </w:rPr>
              <w:t>1. Team Description</w:t>
            </w:r>
            <w:r>
              <w:rPr>
                <w:noProof/>
                <w:webHidden/>
              </w:rPr>
              <w:tab/>
            </w:r>
            <w:r>
              <w:rPr>
                <w:noProof/>
                <w:webHidden/>
              </w:rPr>
              <w:fldChar w:fldCharType="begin"/>
            </w:r>
            <w:r>
              <w:rPr>
                <w:noProof/>
                <w:webHidden/>
              </w:rPr>
              <w:instrText xml:space="preserve"> PAGEREF _Toc183847253 \h </w:instrText>
            </w:r>
            <w:r>
              <w:rPr>
                <w:noProof/>
                <w:webHidden/>
              </w:rPr>
            </w:r>
            <w:r>
              <w:rPr>
                <w:noProof/>
                <w:webHidden/>
              </w:rPr>
              <w:fldChar w:fldCharType="separate"/>
            </w:r>
            <w:r>
              <w:rPr>
                <w:noProof/>
                <w:webHidden/>
              </w:rPr>
              <w:t>5</w:t>
            </w:r>
            <w:r>
              <w:rPr>
                <w:noProof/>
                <w:webHidden/>
              </w:rPr>
              <w:fldChar w:fldCharType="end"/>
            </w:r>
          </w:hyperlink>
        </w:p>
        <w:p w14:paraId="30E4DE1E" w14:textId="1A96CA35"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54" w:history="1">
            <w:r w:rsidRPr="006715A5">
              <w:rPr>
                <w:rStyle w:val="Hyperlink"/>
                <w:noProof/>
              </w:rPr>
              <w:t>1.1 Team Members</w:t>
            </w:r>
            <w:r>
              <w:rPr>
                <w:noProof/>
                <w:webHidden/>
              </w:rPr>
              <w:tab/>
            </w:r>
            <w:r>
              <w:rPr>
                <w:noProof/>
                <w:webHidden/>
              </w:rPr>
              <w:fldChar w:fldCharType="begin"/>
            </w:r>
            <w:r>
              <w:rPr>
                <w:noProof/>
                <w:webHidden/>
              </w:rPr>
              <w:instrText xml:space="preserve"> PAGEREF _Toc183847254 \h </w:instrText>
            </w:r>
            <w:r>
              <w:rPr>
                <w:noProof/>
                <w:webHidden/>
              </w:rPr>
            </w:r>
            <w:r>
              <w:rPr>
                <w:noProof/>
                <w:webHidden/>
              </w:rPr>
              <w:fldChar w:fldCharType="separate"/>
            </w:r>
            <w:r>
              <w:rPr>
                <w:noProof/>
                <w:webHidden/>
              </w:rPr>
              <w:t>5</w:t>
            </w:r>
            <w:r>
              <w:rPr>
                <w:noProof/>
                <w:webHidden/>
              </w:rPr>
              <w:fldChar w:fldCharType="end"/>
            </w:r>
          </w:hyperlink>
        </w:p>
        <w:p w14:paraId="5729DF44" w14:textId="280316B8"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55" w:history="1">
            <w:r w:rsidRPr="006715A5">
              <w:rPr>
                <w:rStyle w:val="Hyperlink"/>
                <w:noProof/>
              </w:rPr>
              <w:t>1.2 Team Advisors</w:t>
            </w:r>
            <w:r>
              <w:rPr>
                <w:noProof/>
                <w:webHidden/>
              </w:rPr>
              <w:tab/>
            </w:r>
            <w:r>
              <w:rPr>
                <w:noProof/>
                <w:webHidden/>
              </w:rPr>
              <w:fldChar w:fldCharType="begin"/>
            </w:r>
            <w:r>
              <w:rPr>
                <w:noProof/>
                <w:webHidden/>
              </w:rPr>
              <w:instrText xml:space="preserve"> PAGEREF _Toc183847255 \h </w:instrText>
            </w:r>
            <w:r>
              <w:rPr>
                <w:noProof/>
                <w:webHidden/>
              </w:rPr>
            </w:r>
            <w:r>
              <w:rPr>
                <w:noProof/>
                <w:webHidden/>
              </w:rPr>
              <w:fldChar w:fldCharType="separate"/>
            </w:r>
            <w:r>
              <w:rPr>
                <w:noProof/>
                <w:webHidden/>
              </w:rPr>
              <w:t>6</w:t>
            </w:r>
            <w:r>
              <w:rPr>
                <w:noProof/>
                <w:webHidden/>
              </w:rPr>
              <w:fldChar w:fldCharType="end"/>
            </w:r>
          </w:hyperlink>
        </w:p>
        <w:p w14:paraId="7C6720A5" w14:textId="1B1B6C14"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256" w:history="1">
            <w:r w:rsidRPr="006715A5">
              <w:rPr>
                <w:rStyle w:val="Hyperlink"/>
                <w:noProof/>
              </w:rPr>
              <w:t>2. Design Description for Digging Device</w:t>
            </w:r>
            <w:r>
              <w:rPr>
                <w:noProof/>
                <w:webHidden/>
              </w:rPr>
              <w:tab/>
            </w:r>
            <w:r>
              <w:rPr>
                <w:noProof/>
                <w:webHidden/>
              </w:rPr>
              <w:fldChar w:fldCharType="begin"/>
            </w:r>
            <w:r>
              <w:rPr>
                <w:noProof/>
                <w:webHidden/>
              </w:rPr>
              <w:instrText xml:space="preserve"> PAGEREF _Toc183847256 \h </w:instrText>
            </w:r>
            <w:r>
              <w:rPr>
                <w:noProof/>
                <w:webHidden/>
              </w:rPr>
            </w:r>
            <w:r>
              <w:rPr>
                <w:noProof/>
                <w:webHidden/>
              </w:rPr>
              <w:fldChar w:fldCharType="separate"/>
            </w:r>
            <w:r>
              <w:rPr>
                <w:noProof/>
                <w:webHidden/>
              </w:rPr>
              <w:t>7</w:t>
            </w:r>
            <w:r>
              <w:rPr>
                <w:noProof/>
                <w:webHidden/>
              </w:rPr>
              <w:fldChar w:fldCharType="end"/>
            </w:r>
          </w:hyperlink>
        </w:p>
        <w:p w14:paraId="1B5C5E31" w14:textId="7FE1D515"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57" w:history="1">
            <w:r w:rsidRPr="006715A5">
              <w:rPr>
                <w:rStyle w:val="Hyperlink"/>
                <w:noProof/>
              </w:rPr>
              <w:t>2.1 Site Investigation and Design</w:t>
            </w:r>
            <w:r>
              <w:rPr>
                <w:noProof/>
                <w:webHidden/>
              </w:rPr>
              <w:tab/>
            </w:r>
            <w:r>
              <w:rPr>
                <w:noProof/>
                <w:webHidden/>
              </w:rPr>
              <w:fldChar w:fldCharType="begin"/>
            </w:r>
            <w:r>
              <w:rPr>
                <w:noProof/>
                <w:webHidden/>
              </w:rPr>
              <w:instrText xml:space="preserve"> PAGEREF _Toc183847257 \h </w:instrText>
            </w:r>
            <w:r>
              <w:rPr>
                <w:noProof/>
                <w:webHidden/>
              </w:rPr>
            </w:r>
            <w:r>
              <w:rPr>
                <w:noProof/>
                <w:webHidden/>
              </w:rPr>
              <w:fldChar w:fldCharType="separate"/>
            </w:r>
            <w:r>
              <w:rPr>
                <w:noProof/>
                <w:webHidden/>
              </w:rPr>
              <w:t>7</w:t>
            </w:r>
            <w:r>
              <w:rPr>
                <w:noProof/>
                <w:webHidden/>
              </w:rPr>
              <w:fldChar w:fldCharType="end"/>
            </w:r>
          </w:hyperlink>
        </w:p>
        <w:p w14:paraId="41964834" w14:textId="5BB91901"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58" w:history="1">
            <w:r w:rsidRPr="006715A5">
              <w:rPr>
                <w:rStyle w:val="Hyperlink"/>
                <w:noProof/>
              </w:rPr>
              <w:t>2.1.1 Soil Analysis</w:t>
            </w:r>
            <w:r>
              <w:rPr>
                <w:noProof/>
                <w:webHidden/>
              </w:rPr>
              <w:tab/>
            </w:r>
            <w:r>
              <w:rPr>
                <w:noProof/>
                <w:webHidden/>
              </w:rPr>
              <w:fldChar w:fldCharType="begin"/>
            </w:r>
            <w:r>
              <w:rPr>
                <w:noProof/>
                <w:webHidden/>
              </w:rPr>
              <w:instrText xml:space="preserve"> PAGEREF _Toc183847258 \h </w:instrText>
            </w:r>
            <w:r>
              <w:rPr>
                <w:noProof/>
                <w:webHidden/>
              </w:rPr>
            </w:r>
            <w:r>
              <w:rPr>
                <w:noProof/>
                <w:webHidden/>
              </w:rPr>
              <w:fldChar w:fldCharType="separate"/>
            </w:r>
            <w:r>
              <w:rPr>
                <w:noProof/>
                <w:webHidden/>
              </w:rPr>
              <w:t>7</w:t>
            </w:r>
            <w:r>
              <w:rPr>
                <w:noProof/>
                <w:webHidden/>
              </w:rPr>
              <w:fldChar w:fldCharType="end"/>
            </w:r>
          </w:hyperlink>
        </w:p>
        <w:p w14:paraId="3D5CDAE4" w14:textId="6D89D7D4"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59" w:history="1">
            <w:r w:rsidRPr="006715A5">
              <w:rPr>
                <w:rStyle w:val="Hyperlink"/>
                <w:noProof/>
              </w:rPr>
              <w:t>2.1.2 Soil Testing Design</w:t>
            </w:r>
            <w:r>
              <w:rPr>
                <w:noProof/>
                <w:webHidden/>
              </w:rPr>
              <w:tab/>
            </w:r>
            <w:r>
              <w:rPr>
                <w:noProof/>
                <w:webHidden/>
              </w:rPr>
              <w:fldChar w:fldCharType="begin"/>
            </w:r>
            <w:r>
              <w:rPr>
                <w:noProof/>
                <w:webHidden/>
              </w:rPr>
              <w:instrText xml:space="preserve"> PAGEREF _Toc183847259 \h </w:instrText>
            </w:r>
            <w:r>
              <w:rPr>
                <w:noProof/>
                <w:webHidden/>
              </w:rPr>
            </w:r>
            <w:r>
              <w:rPr>
                <w:noProof/>
                <w:webHidden/>
              </w:rPr>
              <w:fldChar w:fldCharType="separate"/>
            </w:r>
            <w:r>
              <w:rPr>
                <w:noProof/>
                <w:webHidden/>
              </w:rPr>
              <w:t>12</w:t>
            </w:r>
            <w:r>
              <w:rPr>
                <w:noProof/>
                <w:webHidden/>
              </w:rPr>
              <w:fldChar w:fldCharType="end"/>
            </w:r>
          </w:hyperlink>
        </w:p>
        <w:p w14:paraId="2E463B2A" w14:textId="189A516D"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60" w:history="1">
            <w:r w:rsidRPr="006715A5">
              <w:rPr>
                <w:rStyle w:val="Hyperlink"/>
                <w:noProof/>
              </w:rPr>
              <w:t>2.2 Machine Top-Level Design Summary and Layout</w:t>
            </w:r>
            <w:r>
              <w:rPr>
                <w:noProof/>
                <w:webHidden/>
              </w:rPr>
              <w:tab/>
            </w:r>
            <w:r>
              <w:rPr>
                <w:noProof/>
                <w:webHidden/>
              </w:rPr>
              <w:fldChar w:fldCharType="begin"/>
            </w:r>
            <w:r>
              <w:rPr>
                <w:noProof/>
                <w:webHidden/>
              </w:rPr>
              <w:instrText xml:space="preserve"> PAGEREF _Toc183847260 \h </w:instrText>
            </w:r>
            <w:r>
              <w:rPr>
                <w:noProof/>
                <w:webHidden/>
              </w:rPr>
            </w:r>
            <w:r>
              <w:rPr>
                <w:noProof/>
                <w:webHidden/>
              </w:rPr>
              <w:fldChar w:fldCharType="separate"/>
            </w:r>
            <w:r>
              <w:rPr>
                <w:noProof/>
                <w:webHidden/>
              </w:rPr>
              <w:t>13</w:t>
            </w:r>
            <w:r>
              <w:rPr>
                <w:noProof/>
                <w:webHidden/>
              </w:rPr>
              <w:fldChar w:fldCharType="end"/>
            </w:r>
          </w:hyperlink>
        </w:p>
        <w:p w14:paraId="57588808" w14:textId="3C0B0EA2"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61" w:history="1">
            <w:r w:rsidRPr="006715A5">
              <w:rPr>
                <w:rStyle w:val="Hyperlink"/>
                <w:noProof/>
              </w:rPr>
              <w:t>2.2.1 Cutter Head</w:t>
            </w:r>
            <w:r>
              <w:rPr>
                <w:noProof/>
                <w:webHidden/>
              </w:rPr>
              <w:tab/>
            </w:r>
            <w:r>
              <w:rPr>
                <w:noProof/>
                <w:webHidden/>
              </w:rPr>
              <w:fldChar w:fldCharType="begin"/>
            </w:r>
            <w:r>
              <w:rPr>
                <w:noProof/>
                <w:webHidden/>
              </w:rPr>
              <w:instrText xml:space="preserve"> PAGEREF _Toc183847261 \h </w:instrText>
            </w:r>
            <w:r>
              <w:rPr>
                <w:noProof/>
                <w:webHidden/>
              </w:rPr>
            </w:r>
            <w:r>
              <w:rPr>
                <w:noProof/>
                <w:webHidden/>
              </w:rPr>
              <w:fldChar w:fldCharType="separate"/>
            </w:r>
            <w:r>
              <w:rPr>
                <w:noProof/>
                <w:webHidden/>
              </w:rPr>
              <w:t>13</w:t>
            </w:r>
            <w:r>
              <w:rPr>
                <w:noProof/>
                <w:webHidden/>
              </w:rPr>
              <w:fldChar w:fldCharType="end"/>
            </w:r>
          </w:hyperlink>
        </w:p>
        <w:p w14:paraId="7A678992" w14:textId="20061CE8"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62" w:history="1">
            <w:r w:rsidRPr="006715A5">
              <w:rPr>
                <w:rStyle w:val="Hyperlink"/>
                <w:noProof/>
              </w:rPr>
              <w:t>2.2.2 Cutterhead Rotation System</w:t>
            </w:r>
            <w:r>
              <w:rPr>
                <w:noProof/>
                <w:webHidden/>
              </w:rPr>
              <w:tab/>
            </w:r>
            <w:r>
              <w:rPr>
                <w:noProof/>
                <w:webHidden/>
              </w:rPr>
              <w:fldChar w:fldCharType="begin"/>
            </w:r>
            <w:r>
              <w:rPr>
                <w:noProof/>
                <w:webHidden/>
              </w:rPr>
              <w:instrText xml:space="preserve"> PAGEREF _Toc183847262 \h </w:instrText>
            </w:r>
            <w:r>
              <w:rPr>
                <w:noProof/>
                <w:webHidden/>
              </w:rPr>
            </w:r>
            <w:r>
              <w:rPr>
                <w:noProof/>
                <w:webHidden/>
              </w:rPr>
              <w:fldChar w:fldCharType="separate"/>
            </w:r>
            <w:r>
              <w:rPr>
                <w:noProof/>
                <w:webHidden/>
              </w:rPr>
              <w:t>16</w:t>
            </w:r>
            <w:r>
              <w:rPr>
                <w:noProof/>
                <w:webHidden/>
              </w:rPr>
              <w:fldChar w:fldCharType="end"/>
            </w:r>
          </w:hyperlink>
        </w:p>
        <w:p w14:paraId="7115B11A" w14:textId="05BF877B"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63" w:history="1">
            <w:r w:rsidRPr="006715A5">
              <w:rPr>
                <w:rStyle w:val="Hyperlink"/>
                <w:noProof/>
              </w:rPr>
              <w:t>2.2.3 Soil Removal System</w:t>
            </w:r>
            <w:r>
              <w:rPr>
                <w:noProof/>
                <w:webHidden/>
              </w:rPr>
              <w:tab/>
            </w:r>
            <w:r>
              <w:rPr>
                <w:noProof/>
                <w:webHidden/>
              </w:rPr>
              <w:fldChar w:fldCharType="begin"/>
            </w:r>
            <w:r>
              <w:rPr>
                <w:noProof/>
                <w:webHidden/>
              </w:rPr>
              <w:instrText xml:space="preserve"> PAGEREF _Toc183847263 \h </w:instrText>
            </w:r>
            <w:r>
              <w:rPr>
                <w:noProof/>
                <w:webHidden/>
              </w:rPr>
            </w:r>
            <w:r>
              <w:rPr>
                <w:noProof/>
                <w:webHidden/>
              </w:rPr>
              <w:fldChar w:fldCharType="separate"/>
            </w:r>
            <w:r>
              <w:rPr>
                <w:noProof/>
                <w:webHidden/>
              </w:rPr>
              <w:t>19</w:t>
            </w:r>
            <w:r>
              <w:rPr>
                <w:noProof/>
                <w:webHidden/>
              </w:rPr>
              <w:fldChar w:fldCharType="end"/>
            </w:r>
          </w:hyperlink>
        </w:p>
        <w:p w14:paraId="68383771" w14:textId="5AD5EC57" w:rsidR="00AD1C13" w:rsidRDefault="00AD1C13">
          <w:pPr>
            <w:pStyle w:val="TOC3"/>
            <w:tabs>
              <w:tab w:val="left" w:pos="1200"/>
              <w:tab w:val="right" w:leader="dot" w:pos="9350"/>
            </w:tabs>
            <w:rPr>
              <w:rFonts w:asciiTheme="minorHAnsi" w:eastAsiaTheme="minorEastAsia" w:hAnsiTheme="minorHAnsi"/>
              <w:noProof/>
              <w:sz w:val="24"/>
              <w:szCs w:val="24"/>
              <w:lang w:eastAsia="en-CA"/>
            </w:rPr>
          </w:pPr>
          <w:hyperlink w:anchor="_Toc183847264" w:history="1">
            <w:r w:rsidRPr="006715A5">
              <w:rPr>
                <w:rStyle w:val="Hyperlink"/>
                <w:noProof/>
              </w:rPr>
              <w:t>2.2.4</w:t>
            </w:r>
            <w:r>
              <w:rPr>
                <w:rFonts w:asciiTheme="minorHAnsi" w:eastAsiaTheme="minorEastAsia" w:hAnsiTheme="minorHAnsi"/>
                <w:noProof/>
                <w:sz w:val="24"/>
                <w:szCs w:val="24"/>
                <w:lang w:eastAsia="en-CA"/>
              </w:rPr>
              <w:tab/>
            </w:r>
            <w:r w:rsidRPr="006715A5">
              <w:rPr>
                <w:rStyle w:val="Hyperlink"/>
                <w:noProof/>
              </w:rPr>
              <w:t>Soil Removal Rotation System</w:t>
            </w:r>
            <w:r>
              <w:rPr>
                <w:noProof/>
                <w:webHidden/>
              </w:rPr>
              <w:tab/>
            </w:r>
            <w:r>
              <w:rPr>
                <w:noProof/>
                <w:webHidden/>
              </w:rPr>
              <w:fldChar w:fldCharType="begin"/>
            </w:r>
            <w:r>
              <w:rPr>
                <w:noProof/>
                <w:webHidden/>
              </w:rPr>
              <w:instrText xml:space="preserve"> PAGEREF _Toc183847264 \h </w:instrText>
            </w:r>
            <w:r>
              <w:rPr>
                <w:noProof/>
                <w:webHidden/>
              </w:rPr>
            </w:r>
            <w:r>
              <w:rPr>
                <w:noProof/>
                <w:webHidden/>
              </w:rPr>
              <w:fldChar w:fldCharType="separate"/>
            </w:r>
            <w:r>
              <w:rPr>
                <w:noProof/>
                <w:webHidden/>
              </w:rPr>
              <w:t>21</w:t>
            </w:r>
            <w:r>
              <w:rPr>
                <w:noProof/>
                <w:webHidden/>
              </w:rPr>
              <w:fldChar w:fldCharType="end"/>
            </w:r>
          </w:hyperlink>
        </w:p>
        <w:p w14:paraId="4FB3D3C6" w14:textId="186994BF" w:rsidR="00AD1C13" w:rsidRDefault="00AD1C13">
          <w:pPr>
            <w:pStyle w:val="TOC3"/>
            <w:tabs>
              <w:tab w:val="left" w:pos="1200"/>
              <w:tab w:val="right" w:leader="dot" w:pos="9350"/>
            </w:tabs>
            <w:rPr>
              <w:rFonts w:asciiTheme="minorHAnsi" w:eastAsiaTheme="minorEastAsia" w:hAnsiTheme="minorHAnsi"/>
              <w:noProof/>
              <w:sz w:val="24"/>
              <w:szCs w:val="24"/>
              <w:lang w:eastAsia="en-CA"/>
            </w:rPr>
          </w:pPr>
          <w:hyperlink w:anchor="_Toc183847265" w:history="1">
            <w:r w:rsidRPr="006715A5">
              <w:rPr>
                <w:rStyle w:val="Hyperlink"/>
                <w:noProof/>
              </w:rPr>
              <w:t>2.2.5</w:t>
            </w:r>
            <w:r>
              <w:rPr>
                <w:rFonts w:asciiTheme="minorHAnsi" w:eastAsiaTheme="minorEastAsia" w:hAnsiTheme="minorHAnsi"/>
                <w:noProof/>
                <w:sz w:val="24"/>
                <w:szCs w:val="24"/>
                <w:lang w:eastAsia="en-CA"/>
              </w:rPr>
              <w:tab/>
            </w:r>
            <w:r w:rsidRPr="006715A5">
              <w:rPr>
                <w:rStyle w:val="Hyperlink"/>
                <w:noProof/>
              </w:rPr>
              <w:t>Shield and Support</w:t>
            </w:r>
            <w:r>
              <w:rPr>
                <w:noProof/>
                <w:webHidden/>
              </w:rPr>
              <w:tab/>
            </w:r>
            <w:r>
              <w:rPr>
                <w:noProof/>
                <w:webHidden/>
              </w:rPr>
              <w:fldChar w:fldCharType="begin"/>
            </w:r>
            <w:r>
              <w:rPr>
                <w:noProof/>
                <w:webHidden/>
              </w:rPr>
              <w:instrText xml:space="preserve"> PAGEREF _Toc183847265 \h </w:instrText>
            </w:r>
            <w:r>
              <w:rPr>
                <w:noProof/>
                <w:webHidden/>
              </w:rPr>
            </w:r>
            <w:r>
              <w:rPr>
                <w:noProof/>
                <w:webHidden/>
              </w:rPr>
              <w:fldChar w:fldCharType="separate"/>
            </w:r>
            <w:r>
              <w:rPr>
                <w:noProof/>
                <w:webHidden/>
              </w:rPr>
              <w:t>23</w:t>
            </w:r>
            <w:r>
              <w:rPr>
                <w:noProof/>
                <w:webHidden/>
              </w:rPr>
              <w:fldChar w:fldCharType="end"/>
            </w:r>
          </w:hyperlink>
        </w:p>
        <w:p w14:paraId="40D03815" w14:textId="2309EF28" w:rsidR="00AD1C13" w:rsidRDefault="00AD1C13">
          <w:pPr>
            <w:pStyle w:val="TOC3"/>
            <w:tabs>
              <w:tab w:val="left" w:pos="1200"/>
              <w:tab w:val="right" w:leader="dot" w:pos="9350"/>
            </w:tabs>
            <w:rPr>
              <w:rFonts w:asciiTheme="minorHAnsi" w:eastAsiaTheme="minorEastAsia" w:hAnsiTheme="minorHAnsi"/>
              <w:noProof/>
              <w:sz w:val="24"/>
              <w:szCs w:val="24"/>
              <w:lang w:eastAsia="en-CA"/>
            </w:rPr>
          </w:pPr>
          <w:hyperlink w:anchor="_Toc183847266" w:history="1">
            <w:r w:rsidRPr="006715A5">
              <w:rPr>
                <w:rStyle w:val="Hyperlink"/>
                <w:noProof/>
              </w:rPr>
              <w:t>2.2.6</w:t>
            </w:r>
            <w:r>
              <w:rPr>
                <w:rFonts w:asciiTheme="minorHAnsi" w:eastAsiaTheme="minorEastAsia" w:hAnsiTheme="minorHAnsi"/>
                <w:noProof/>
                <w:sz w:val="24"/>
                <w:szCs w:val="24"/>
                <w:lang w:eastAsia="en-CA"/>
              </w:rPr>
              <w:tab/>
            </w:r>
            <w:r w:rsidRPr="006715A5">
              <w:rPr>
                <w:rStyle w:val="Hyperlink"/>
                <w:noProof/>
              </w:rPr>
              <w:t>Protection around machine</w:t>
            </w:r>
            <w:r>
              <w:rPr>
                <w:noProof/>
                <w:webHidden/>
              </w:rPr>
              <w:tab/>
            </w:r>
            <w:r>
              <w:rPr>
                <w:noProof/>
                <w:webHidden/>
              </w:rPr>
              <w:fldChar w:fldCharType="begin"/>
            </w:r>
            <w:r>
              <w:rPr>
                <w:noProof/>
                <w:webHidden/>
              </w:rPr>
              <w:instrText xml:space="preserve"> PAGEREF _Toc183847266 \h </w:instrText>
            </w:r>
            <w:r>
              <w:rPr>
                <w:noProof/>
                <w:webHidden/>
              </w:rPr>
            </w:r>
            <w:r>
              <w:rPr>
                <w:noProof/>
                <w:webHidden/>
              </w:rPr>
              <w:fldChar w:fldCharType="separate"/>
            </w:r>
            <w:r>
              <w:rPr>
                <w:noProof/>
                <w:webHidden/>
              </w:rPr>
              <w:t>26</w:t>
            </w:r>
            <w:r>
              <w:rPr>
                <w:noProof/>
                <w:webHidden/>
              </w:rPr>
              <w:fldChar w:fldCharType="end"/>
            </w:r>
          </w:hyperlink>
        </w:p>
        <w:p w14:paraId="0F045FB7" w14:textId="391C2526" w:rsidR="00AD1C13" w:rsidRDefault="00AD1C13">
          <w:pPr>
            <w:pStyle w:val="TOC3"/>
            <w:tabs>
              <w:tab w:val="left" w:pos="1200"/>
              <w:tab w:val="right" w:leader="dot" w:pos="9350"/>
            </w:tabs>
            <w:rPr>
              <w:rFonts w:asciiTheme="minorHAnsi" w:eastAsiaTheme="minorEastAsia" w:hAnsiTheme="minorHAnsi"/>
              <w:noProof/>
              <w:sz w:val="24"/>
              <w:szCs w:val="24"/>
              <w:lang w:eastAsia="en-CA"/>
            </w:rPr>
          </w:pPr>
          <w:hyperlink w:anchor="_Toc183847267" w:history="1">
            <w:r w:rsidRPr="006715A5">
              <w:rPr>
                <w:rStyle w:val="Hyperlink"/>
                <w:noProof/>
              </w:rPr>
              <w:t>2.2.7</w:t>
            </w:r>
            <w:r>
              <w:rPr>
                <w:rFonts w:asciiTheme="minorHAnsi" w:eastAsiaTheme="minorEastAsia" w:hAnsiTheme="minorHAnsi"/>
                <w:noProof/>
                <w:sz w:val="24"/>
                <w:szCs w:val="24"/>
                <w:lang w:eastAsia="en-CA"/>
              </w:rPr>
              <w:tab/>
            </w:r>
            <w:r w:rsidRPr="006715A5">
              <w:rPr>
                <w:rStyle w:val="Hyperlink"/>
                <w:noProof/>
              </w:rPr>
              <w:t>Drill Lift System</w:t>
            </w:r>
            <w:r>
              <w:rPr>
                <w:noProof/>
                <w:webHidden/>
              </w:rPr>
              <w:tab/>
            </w:r>
            <w:r>
              <w:rPr>
                <w:noProof/>
                <w:webHidden/>
              </w:rPr>
              <w:fldChar w:fldCharType="begin"/>
            </w:r>
            <w:r>
              <w:rPr>
                <w:noProof/>
                <w:webHidden/>
              </w:rPr>
              <w:instrText xml:space="preserve"> PAGEREF _Toc183847267 \h </w:instrText>
            </w:r>
            <w:r>
              <w:rPr>
                <w:noProof/>
                <w:webHidden/>
              </w:rPr>
            </w:r>
            <w:r>
              <w:rPr>
                <w:noProof/>
                <w:webHidden/>
              </w:rPr>
              <w:fldChar w:fldCharType="separate"/>
            </w:r>
            <w:r>
              <w:rPr>
                <w:noProof/>
                <w:webHidden/>
              </w:rPr>
              <w:t>26</w:t>
            </w:r>
            <w:r>
              <w:rPr>
                <w:noProof/>
                <w:webHidden/>
              </w:rPr>
              <w:fldChar w:fldCharType="end"/>
            </w:r>
          </w:hyperlink>
        </w:p>
        <w:p w14:paraId="35D89A0A" w14:textId="414C0CE4"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68" w:history="1">
            <w:r w:rsidRPr="006715A5">
              <w:rPr>
                <w:rStyle w:val="Hyperlink"/>
                <w:noProof/>
              </w:rPr>
              <w:t>2.2.8 Power System</w:t>
            </w:r>
            <w:r>
              <w:rPr>
                <w:noProof/>
                <w:webHidden/>
              </w:rPr>
              <w:tab/>
            </w:r>
            <w:r>
              <w:rPr>
                <w:noProof/>
                <w:webHidden/>
              </w:rPr>
              <w:fldChar w:fldCharType="begin"/>
            </w:r>
            <w:r>
              <w:rPr>
                <w:noProof/>
                <w:webHidden/>
              </w:rPr>
              <w:instrText xml:space="preserve"> PAGEREF _Toc183847268 \h </w:instrText>
            </w:r>
            <w:r>
              <w:rPr>
                <w:noProof/>
                <w:webHidden/>
              </w:rPr>
            </w:r>
            <w:r>
              <w:rPr>
                <w:noProof/>
                <w:webHidden/>
              </w:rPr>
              <w:fldChar w:fldCharType="separate"/>
            </w:r>
            <w:r>
              <w:rPr>
                <w:noProof/>
                <w:webHidden/>
              </w:rPr>
              <w:t>28</w:t>
            </w:r>
            <w:r>
              <w:rPr>
                <w:noProof/>
                <w:webHidden/>
              </w:rPr>
              <w:fldChar w:fldCharType="end"/>
            </w:r>
          </w:hyperlink>
        </w:p>
        <w:p w14:paraId="519A5211" w14:textId="6210F46F"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69" w:history="1">
            <w:r w:rsidRPr="006715A5">
              <w:rPr>
                <w:rStyle w:val="Hyperlink"/>
                <w:noProof/>
              </w:rPr>
              <w:t>2.2.9 Software System</w:t>
            </w:r>
            <w:r>
              <w:rPr>
                <w:noProof/>
                <w:webHidden/>
              </w:rPr>
              <w:tab/>
            </w:r>
            <w:r>
              <w:rPr>
                <w:noProof/>
                <w:webHidden/>
              </w:rPr>
              <w:fldChar w:fldCharType="begin"/>
            </w:r>
            <w:r>
              <w:rPr>
                <w:noProof/>
                <w:webHidden/>
              </w:rPr>
              <w:instrText xml:space="preserve"> PAGEREF _Toc183847269 \h </w:instrText>
            </w:r>
            <w:r>
              <w:rPr>
                <w:noProof/>
                <w:webHidden/>
              </w:rPr>
            </w:r>
            <w:r>
              <w:rPr>
                <w:noProof/>
                <w:webHidden/>
              </w:rPr>
              <w:fldChar w:fldCharType="separate"/>
            </w:r>
            <w:r>
              <w:rPr>
                <w:noProof/>
                <w:webHidden/>
              </w:rPr>
              <w:t>30</w:t>
            </w:r>
            <w:r>
              <w:rPr>
                <w:noProof/>
                <w:webHidden/>
              </w:rPr>
              <w:fldChar w:fldCharType="end"/>
            </w:r>
          </w:hyperlink>
        </w:p>
        <w:p w14:paraId="284B2740" w14:textId="4F75FE4D"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70" w:history="1">
            <w:r w:rsidRPr="006715A5">
              <w:rPr>
                <w:rStyle w:val="Hyperlink"/>
                <w:noProof/>
              </w:rPr>
              <w:t>2.3 Machine Dimensions and Mass</w:t>
            </w:r>
            <w:r>
              <w:rPr>
                <w:noProof/>
                <w:webHidden/>
              </w:rPr>
              <w:tab/>
            </w:r>
            <w:r>
              <w:rPr>
                <w:noProof/>
                <w:webHidden/>
              </w:rPr>
              <w:fldChar w:fldCharType="begin"/>
            </w:r>
            <w:r>
              <w:rPr>
                <w:noProof/>
                <w:webHidden/>
              </w:rPr>
              <w:instrText xml:space="preserve"> PAGEREF _Toc183847270 \h </w:instrText>
            </w:r>
            <w:r>
              <w:rPr>
                <w:noProof/>
                <w:webHidden/>
              </w:rPr>
            </w:r>
            <w:r>
              <w:rPr>
                <w:noProof/>
                <w:webHidden/>
              </w:rPr>
              <w:fldChar w:fldCharType="separate"/>
            </w:r>
            <w:r>
              <w:rPr>
                <w:noProof/>
                <w:webHidden/>
              </w:rPr>
              <w:t>31</w:t>
            </w:r>
            <w:r>
              <w:rPr>
                <w:noProof/>
                <w:webHidden/>
              </w:rPr>
              <w:fldChar w:fldCharType="end"/>
            </w:r>
          </w:hyperlink>
        </w:p>
        <w:p w14:paraId="662D8A41" w14:textId="4315E469"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71" w:history="1">
            <w:r w:rsidRPr="006715A5">
              <w:rPr>
                <w:rStyle w:val="Hyperlink"/>
                <w:noProof/>
              </w:rPr>
              <w:t>2.4 Digging Machine Parameters</w:t>
            </w:r>
            <w:r>
              <w:rPr>
                <w:noProof/>
                <w:webHidden/>
              </w:rPr>
              <w:tab/>
            </w:r>
            <w:r>
              <w:rPr>
                <w:noProof/>
                <w:webHidden/>
              </w:rPr>
              <w:fldChar w:fldCharType="begin"/>
            </w:r>
            <w:r>
              <w:rPr>
                <w:noProof/>
                <w:webHidden/>
              </w:rPr>
              <w:instrText xml:space="preserve"> PAGEREF _Toc183847271 \h </w:instrText>
            </w:r>
            <w:r>
              <w:rPr>
                <w:noProof/>
                <w:webHidden/>
              </w:rPr>
            </w:r>
            <w:r>
              <w:rPr>
                <w:noProof/>
                <w:webHidden/>
              </w:rPr>
              <w:fldChar w:fldCharType="separate"/>
            </w:r>
            <w:r>
              <w:rPr>
                <w:noProof/>
                <w:webHidden/>
              </w:rPr>
              <w:t>31</w:t>
            </w:r>
            <w:r>
              <w:rPr>
                <w:noProof/>
                <w:webHidden/>
              </w:rPr>
              <w:fldChar w:fldCharType="end"/>
            </w:r>
          </w:hyperlink>
        </w:p>
        <w:p w14:paraId="7C1DCECE" w14:textId="394BDA37"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272" w:history="1">
            <w:r w:rsidRPr="006715A5">
              <w:rPr>
                <w:rStyle w:val="Hyperlink"/>
                <w:noProof/>
              </w:rPr>
              <w:t>3. High level Design calculations of your machine. At a minimum, this should include:</w:t>
            </w:r>
            <w:r>
              <w:rPr>
                <w:noProof/>
                <w:webHidden/>
              </w:rPr>
              <w:tab/>
            </w:r>
            <w:r>
              <w:rPr>
                <w:noProof/>
                <w:webHidden/>
              </w:rPr>
              <w:fldChar w:fldCharType="begin"/>
            </w:r>
            <w:r>
              <w:rPr>
                <w:noProof/>
                <w:webHidden/>
              </w:rPr>
              <w:instrText xml:space="preserve"> PAGEREF _Toc183847272 \h </w:instrText>
            </w:r>
            <w:r>
              <w:rPr>
                <w:noProof/>
                <w:webHidden/>
              </w:rPr>
            </w:r>
            <w:r>
              <w:rPr>
                <w:noProof/>
                <w:webHidden/>
              </w:rPr>
              <w:fldChar w:fldCharType="separate"/>
            </w:r>
            <w:r>
              <w:rPr>
                <w:noProof/>
                <w:webHidden/>
              </w:rPr>
              <w:t>32</w:t>
            </w:r>
            <w:r>
              <w:rPr>
                <w:noProof/>
                <w:webHidden/>
              </w:rPr>
              <w:fldChar w:fldCharType="end"/>
            </w:r>
          </w:hyperlink>
        </w:p>
        <w:p w14:paraId="1E93A3F5" w14:textId="14426C24"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73" w:history="1">
            <w:r w:rsidRPr="006715A5">
              <w:rPr>
                <w:rStyle w:val="Hyperlink"/>
                <w:noProof/>
              </w:rPr>
              <w:t>3.1. Machine Structural Analysis</w:t>
            </w:r>
            <w:r>
              <w:rPr>
                <w:noProof/>
                <w:webHidden/>
              </w:rPr>
              <w:tab/>
            </w:r>
            <w:r>
              <w:rPr>
                <w:noProof/>
                <w:webHidden/>
              </w:rPr>
              <w:fldChar w:fldCharType="begin"/>
            </w:r>
            <w:r>
              <w:rPr>
                <w:noProof/>
                <w:webHidden/>
              </w:rPr>
              <w:instrText xml:space="preserve"> PAGEREF _Toc183847273 \h </w:instrText>
            </w:r>
            <w:r>
              <w:rPr>
                <w:noProof/>
                <w:webHidden/>
              </w:rPr>
            </w:r>
            <w:r>
              <w:rPr>
                <w:noProof/>
                <w:webHidden/>
              </w:rPr>
              <w:fldChar w:fldCharType="separate"/>
            </w:r>
            <w:r>
              <w:rPr>
                <w:noProof/>
                <w:webHidden/>
              </w:rPr>
              <w:t>32</w:t>
            </w:r>
            <w:r>
              <w:rPr>
                <w:noProof/>
                <w:webHidden/>
              </w:rPr>
              <w:fldChar w:fldCharType="end"/>
            </w:r>
          </w:hyperlink>
        </w:p>
        <w:p w14:paraId="2105AFDE" w14:textId="685D3E32"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74" w:history="1">
            <w:r w:rsidRPr="006715A5">
              <w:rPr>
                <w:rStyle w:val="Hyperlink"/>
                <w:noProof/>
              </w:rPr>
              <w:t>3.1.1. Digging machine itself</w:t>
            </w:r>
            <w:r>
              <w:rPr>
                <w:noProof/>
                <w:webHidden/>
              </w:rPr>
              <w:tab/>
            </w:r>
            <w:r>
              <w:rPr>
                <w:noProof/>
                <w:webHidden/>
              </w:rPr>
              <w:fldChar w:fldCharType="begin"/>
            </w:r>
            <w:r>
              <w:rPr>
                <w:noProof/>
                <w:webHidden/>
              </w:rPr>
              <w:instrText xml:space="preserve"> PAGEREF _Toc183847274 \h </w:instrText>
            </w:r>
            <w:r>
              <w:rPr>
                <w:noProof/>
                <w:webHidden/>
              </w:rPr>
            </w:r>
            <w:r>
              <w:rPr>
                <w:noProof/>
                <w:webHidden/>
              </w:rPr>
              <w:fldChar w:fldCharType="separate"/>
            </w:r>
            <w:r>
              <w:rPr>
                <w:noProof/>
                <w:webHidden/>
              </w:rPr>
              <w:t>32</w:t>
            </w:r>
            <w:r>
              <w:rPr>
                <w:noProof/>
                <w:webHidden/>
              </w:rPr>
              <w:fldChar w:fldCharType="end"/>
            </w:r>
          </w:hyperlink>
        </w:p>
        <w:p w14:paraId="7238A486" w14:textId="510BD2C4"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75" w:history="1">
            <w:r w:rsidRPr="006715A5">
              <w:rPr>
                <w:rStyle w:val="Hyperlink"/>
                <w:noProof/>
              </w:rPr>
              <w:t>3.1.2. Launch and/or supporting structures</w:t>
            </w:r>
            <w:r>
              <w:rPr>
                <w:noProof/>
                <w:webHidden/>
              </w:rPr>
              <w:tab/>
            </w:r>
            <w:r>
              <w:rPr>
                <w:noProof/>
                <w:webHidden/>
              </w:rPr>
              <w:fldChar w:fldCharType="begin"/>
            </w:r>
            <w:r>
              <w:rPr>
                <w:noProof/>
                <w:webHidden/>
              </w:rPr>
              <w:instrText xml:space="preserve"> PAGEREF _Toc183847275 \h </w:instrText>
            </w:r>
            <w:r>
              <w:rPr>
                <w:noProof/>
                <w:webHidden/>
              </w:rPr>
            </w:r>
            <w:r>
              <w:rPr>
                <w:noProof/>
                <w:webHidden/>
              </w:rPr>
              <w:fldChar w:fldCharType="separate"/>
            </w:r>
            <w:r>
              <w:rPr>
                <w:noProof/>
                <w:webHidden/>
              </w:rPr>
              <w:t>33</w:t>
            </w:r>
            <w:r>
              <w:rPr>
                <w:noProof/>
                <w:webHidden/>
              </w:rPr>
              <w:fldChar w:fldCharType="end"/>
            </w:r>
          </w:hyperlink>
        </w:p>
        <w:p w14:paraId="020C9076" w14:textId="46D03CED"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76" w:history="1">
            <w:r w:rsidRPr="006715A5">
              <w:rPr>
                <w:rStyle w:val="Hyperlink"/>
                <w:noProof/>
              </w:rPr>
              <w:t>3.2. Control System - Hardware</w:t>
            </w:r>
            <w:r>
              <w:rPr>
                <w:noProof/>
                <w:webHidden/>
              </w:rPr>
              <w:tab/>
            </w:r>
            <w:r>
              <w:rPr>
                <w:noProof/>
                <w:webHidden/>
              </w:rPr>
              <w:fldChar w:fldCharType="begin"/>
            </w:r>
            <w:r>
              <w:rPr>
                <w:noProof/>
                <w:webHidden/>
              </w:rPr>
              <w:instrText xml:space="preserve"> PAGEREF _Toc183847276 \h </w:instrText>
            </w:r>
            <w:r>
              <w:rPr>
                <w:noProof/>
                <w:webHidden/>
              </w:rPr>
            </w:r>
            <w:r>
              <w:rPr>
                <w:noProof/>
                <w:webHidden/>
              </w:rPr>
              <w:fldChar w:fldCharType="separate"/>
            </w:r>
            <w:r>
              <w:rPr>
                <w:noProof/>
                <w:webHidden/>
              </w:rPr>
              <w:t>34</w:t>
            </w:r>
            <w:r>
              <w:rPr>
                <w:noProof/>
                <w:webHidden/>
              </w:rPr>
              <w:fldChar w:fldCharType="end"/>
            </w:r>
          </w:hyperlink>
        </w:p>
        <w:p w14:paraId="370EA202" w14:textId="54458061"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77" w:history="1">
            <w:r w:rsidRPr="006715A5">
              <w:rPr>
                <w:rStyle w:val="Hyperlink"/>
                <w:noProof/>
              </w:rPr>
              <w:t>3.2.1 Sensor list and location map</w:t>
            </w:r>
            <w:r>
              <w:rPr>
                <w:noProof/>
                <w:webHidden/>
              </w:rPr>
              <w:tab/>
            </w:r>
            <w:r>
              <w:rPr>
                <w:noProof/>
                <w:webHidden/>
              </w:rPr>
              <w:fldChar w:fldCharType="begin"/>
            </w:r>
            <w:r>
              <w:rPr>
                <w:noProof/>
                <w:webHidden/>
              </w:rPr>
              <w:instrText xml:space="preserve"> PAGEREF _Toc183847277 \h </w:instrText>
            </w:r>
            <w:r>
              <w:rPr>
                <w:noProof/>
                <w:webHidden/>
              </w:rPr>
            </w:r>
            <w:r>
              <w:rPr>
                <w:noProof/>
                <w:webHidden/>
              </w:rPr>
              <w:fldChar w:fldCharType="separate"/>
            </w:r>
            <w:r>
              <w:rPr>
                <w:noProof/>
                <w:webHidden/>
              </w:rPr>
              <w:t>34</w:t>
            </w:r>
            <w:r>
              <w:rPr>
                <w:noProof/>
                <w:webHidden/>
              </w:rPr>
              <w:fldChar w:fldCharType="end"/>
            </w:r>
          </w:hyperlink>
        </w:p>
        <w:p w14:paraId="476A07D6" w14:textId="7FD7E4D8"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78" w:history="1">
            <w:r w:rsidRPr="006715A5">
              <w:rPr>
                <w:rStyle w:val="Hyperlink"/>
                <w:noProof/>
              </w:rPr>
              <w:t>3.2.2 Control Unit</w:t>
            </w:r>
            <w:r>
              <w:rPr>
                <w:noProof/>
                <w:webHidden/>
              </w:rPr>
              <w:tab/>
            </w:r>
            <w:r>
              <w:rPr>
                <w:noProof/>
                <w:webHidden/>
              </w:rPr>
              <w:fldChar w:fldCharType="begin"/>
            </w:r>
            <w:r>
              <w:rPr>
                <w:noProof/>
                <w:webHidden/>
              </w:rPr>
              <w:instrText xml:space="preserve"> PAGEREF _Toc183847278 \h </w:instrText>
            </w:r>
            <w:r>
              <w:rPr>
                <w:noProof/>
                <w:webHidden/>
              </w:rPr>
            </w:r>
            <w:r>
              <w:rPr>
                <w:noProof/>
                <w:webHidden/>
              </w:rPr>
              <w:fldChar w:fldCharType="separate"/>
            </w:r>
            <w:r>
              <w:rPr>
                <w:noProof/>
                <w:webHidden/>
              </w:rPr>
              <w:t>37</w:t>
            </w:r>
            <w:r>
              <w:rPr>
                <w:noProof/>
                <w:webHidden/>
              </w:rPr>
              <w:fldChar w:fldCharType="end"/>
            </w:r>
          </w:hyperlink>
        </w:p>
        <w:p w14:paraId="49BB76CE" w14:textId="77B66728"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79" w:history="1">
            <w:r w:rsidRPr="006715A5">
              <w:rPr>
                <w:rStyle w:val="Hyperlink"/>
                <w:noProof/>
              </w:rPr>
              <w:t>3.2.3 Electronic Schematic</w:t>
            </w:r>
            <w:r>
              <w:rPr>
                <w:noProof/>
                <w:webHidden/>
              </w:rPr>
              <w:tab/>
            </w:r>
            <w:r>
              <w:rPr>
                <w:noProof/>
                <w:webHidden/>
              </w:rPr>
              <w:fldChar w:fldCharType="begin"/>
            </w:r>
            <w:r>
              <w:rPr>
                <w:noProof/>
                <w:webHidden/>
              </w:rPr>
              <w:instrText xml:space="preserve"> PAGEREF _Toc183847279 \h </w:instrText>
            </w:r>
            <w:r>
              <w:rPr>
                <w:noProof/>
                <w:webHidden/>
              </w:rPr>
            </w:r>
            <w:r>
              <w:rPr>
                <w:noProof/>
                <w:webHidden/>
              </w:rPr>
              <w:fldChar w:fldCharType="separate"/>
            </w:r>
            <w:r>
              <w:rPr>
                <w:noProof/>
                <w:webHidden/>
              </w:rPr>
              <w:t>37</w:t>
            </w:r>
            <w:r>
              <w:rPr>
                <w:noProof/>
                <w:webHidden/>
              </w:rPr>
              <w:fldChar w:fldCharType="end"/>
            </w:r>
          </w:hyperlink>
        </w:p>
        <w:p w14:paraId="37C9A36A" w14:textId="70AB1122"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80" w:history="1">
            <w:r w:rsidRPr="006715A5">
              <w:rPr>
                <w:rStyle w:val="Hyperlink"/>
                <w:noProof/>
              </w:rPr>
              <w:t>3.3. Control Systems - Software</w:t>
            </w:r>
            <w:r>
              <w:rPr>
                <w:noProof/>
                <w:webHidden/>
              </w:rPr>
              <w:tab/>
            </w:r>
            <w:r>
              <w:rPr>
                <w:noProof/>
                <w:webHidden/>
              </w:rPr>
              <w:fldChar w:fldCharType="begin"/>
            </w:r>
            <w:r>
              <w:rPr>
                <w:noProof/>
                <w:webHidden/>
              </w:rPr>
              <w:instrText xml:space="preserve"> PAGEREF _Toc183847280 \h </w:instrText>
            </w:r>
            <w:r>
              <w:rPr>
                <w:noProof/>
                <w:webHidden/>
              </w:rPr>
            </w:r>
            <w:r>
              <w:rPr>
                <w:noProof/>
                <w:webHidden/>
              </w:rPr>
              <w:fldChar w:fldCharType="separate"/>
            </w:r>
            <w:r>
              <w:rPr>
                <w:noProof/>
                <w:webHidden/>
              </w:rPr>
              <w:t>38</w:t>
            </w:r>
            <w:r>
              <w:rPr>
                <w:noProof/>
                <w:webHidden/>
              </w:rPr>
              <w:fldChar w:fldCharType="end"/>
            </w:r>
          </w:hyperlink>
        </w:p>
        <w:p w14:paraId="4D8EE689" w14:textId="3FBC252E"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81" w:history="1">
            <w:r w:rsidRPr="006715A5">
              <w:rPr>
                <w:rStyle w:val="Hyperlink"/>
                <w:noProof/>
              </w:rPr>
              <w:t>3.3.1 Frontend</w:t>
            </w:r>
            <w:r>
              <w:rPr>
                <w:noProof/>
                <w:webHidden/>
              </w:rPr>
              <w:tab/>
            </w:r>
            <w:r>
              <w:rPr>
                <w:noProof/>
                <w:webHidden/>
              </w:rPr>
              <w:fldChar w:fldCharType="begin"/>
            </w:r>
            <w:r>
              <w:rPr>
                <w:noProof/>
                <w:webHidden/>
              </w:rPr>
              <w:instrText xml:space="preserve"> PAGEREF _Toc183847281 \h </w:instrText>
            </w:r>
            <w:r>
              <w:rPr>
                <w:noProof/>
                <w:webHidden/>
              </w:rPr>
            </w:r>
            <w:r>
              <w:rPr>
                <w:noProof/>
                <w:webHidden/>
              </w:rPr>
              <w:fldChar w:fldCharType="separate"/>
            </w:r>
            <w:r>
              <w:rPr>
                <w:noProof/>
                <w:webHidden/>
              </w:rPr>
              <w:t>39</w:t>
            </w:r>
            <w:r>
              <w:rPr>
                <w:noProof/>
                <w:webHidden/>
              </w:rPr>
              <w:fldChar w:fldCharType="end"/>
            </w:r>
          </w:hyperlink>
        </w:p>
        <w:p w14:paraId="7E2EE51D" w14:textId="433683C0"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82" w:history="1">
            <w:r w:rsidRPr="006715A5">
              <w:rPr>
                <w:rStyle w:val="Hyperlink"/>
                <w:noProof/>
              </w:rPr>
              <w:t>3.3.2 Backend</w:t>
            </w:r>
            <w:r>
              <w:rPr>
                <w:noProof/>
                <w:webHidden/>
              </w:rPr>
              <w:tab/>
            </w:r>
            <w:r>
              <w:rPr>
                <w:noProof/>
                <w:webHidden/>
              </w:rPr>
              <w:fldChar w:fldCharType="begin"/>
            </w:r>
            <w:r>
              <w:rPr>
                <w:noProof/>
                <w:webHidden/>
              </w:rPr>
              <w:instrText xml:space="preserve"> PAGEREF _Toc183847282 \h </w:instrText>
            </w:r>
            <w:r>
              <w:rPr>
                <w:noProof/>
                <w:webHidden/>
              </w:rPr>
            </w:r>
            <w:r>
              <w:rPr>
                <w:noProof/>
                <w:webHidden/>
              </w:rPr>
              <w:fldChar w:fldCharType="separate"/>
            </w:r>
            <w:r>
              <w:rPr>
                <w:noProof/>
                <w:webHidden/>
              </w:rPr>
              <w:t>40</w:t>
            </w:r>
            <w:r>
              <w:rPr>
                <w:noProof/>
                <w:webHidden/>
              </w:rPr>
              <w:fldChar w:fldCharType="end"/>
            </w:r>
          </w:hyperlink>
        </w:p>
        <w:p w14:paraId="68189772" w14:textId="42B2383E"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83" w:history="1">
            <w:r w:rsidRPr="006715A5">
              <w:rPr>
                <w:rStyle w:val="Hyperlink"/>
                <w:noProof/>
              </w:rPr>
              <w:t>3.4 Estimated thermal output</w:t>
            </w:r>
            <w:r>
              <w:rPr>
                <w:noProof/>
                <w:webHidden/>
              </w:rPr>
              <w:tab/>
            </w:r>
            <w:r>
              <w:rPr>
                <w:noProof/>
                <w:webHidden/>
              </w:rPr>
              <w:fldChar w:fldCharType="begin"/>
            </w:r>
            <w:r>
              <w:rPr>
                <w:noProof/>
                <w:webHidden/>
              </w:rPr>
              <w:instrText xml:space="preserve"> PAGEREF _Toc183847283 \h </w:instrText>
            </w:r>
            <w:r>
              <w:rPr>
                <w:noProof/>
                <w:webHidden/>
              </w:rPr>
            </w:r>
            <w:r>
              <w:rPr>
                <w:noProof/>
                <w:webHidden/>
              </w:rPr>
              <w:fldChar w:fldCharType="separate"/>
            </w:r>
            <w:r>
              <w:rPr>
                <w:noProof/>
                <w:webHidden/>
              </w:rPr>
              <w:t>40</w:t>
            </w:r>
            <w:r>
              <w:rPr>
                <w:noProof/>
                <w:webHidden/>
              </w:rPr>
              <w:fldChar w:fldCharType="end"/>
            </w:r>
          </w:hyperlink>
        </w:p>
        <w:p w14:paraId="1276F1D1" w14:textId="425828E7"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84" w:history="1">
            <w:r w:rsidRPr="006715A5">
              <w:rPr>
                <w:rStyle w:val="Hyperlink"/>
                <w:noProof/>
              </w:rPr>
              <w:t>3.4.1 By subsystem</w:t>
            </w:r>
            <w:r>
              <w:rPr>
                <w:noProof/>
                <w:webHidden/>
              </w:rPr>
              <w:tab/>
            </w:r>
            <w:r>
              <w:rPr>
                <w:noProof/>
                <w:webHidden/>
              </w:rPr>
              <w:fldChar w:fldCharType="begin"/>
            </w:r>
            <w:r>
              <w:rPr>
                <w:noProof/>
                <w:webHidden/>
              </w:rPr>
              <w:instrText xml:space="preserve"> PAGEREF _Toc183847284 \h </w:instrText>
            </w:r>
            <w:r>
              <w:rPr>
                <w:noProof/>
                <w:webHidden/>
              </w:rPr>
            </w:r>
            <w:r>
              <w:rPr>
                <w:noProof/>
                <w:webHidden/>
              </w:rPr>
              <w:fldChar w:fldCharType="separate"/>
            </w:r>
            <w:r>
              <w:rPr>
                <w:noProof/>
                <w:webHidden/>
              </w:rPr>
              <w:t>40</w:t>
            </w:r>
            <w:r>
              <w:rPr>
                <w:noProof/>
                <w:webHidden/>
              </w:rPr>
              <w:fldChar w:fldCharType="end"/>
            </w:r>
          </w:hyperlink>
        </w:p>
        <w:p w14:paraId="7827ACFF" w14:textId="0C206302"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285" w:history="1">
            <w:r w:rsidRPr="006715A5">
              <w:rPr>
                <w:rStyle w:val="Hyperlink"/>
                <w:noProof/>
              </w:rPr>
              <w:t>4. Safety Interlock Mechanism Flow Chart</w:t>
            </w:r>
            <w:r>
              <w:rPr>
                <w:noProof/>
                <w:webHidden/>
              </w:rPr>
              <w:tab/>
            </w:r>
            <w:r>
              <w:rPr>
                <w:noProof/>
                <w:webHidden/>
              </w:rPr>
              <w:fldChar w:fldCharType="begin"/>
            </w:r>
            <w:r>
              <w:rPr>
                <w:noProof/>
                <w:webHidden/>
              </w:rPr>
              <w:instrText xml:space="preserve"> PAGEREF _Toc183847285 \h </w:instrText>
            </w:r>
            <w:r>
              <w:rPr>
                <w:noProof/>
                <w:webHidden/>
              </w:rPr>
            </w:r>
            <w:r>
              <w:rPr>
                <w:noProof/>
                <w:webHidden/>
              </w:rPr>
              <w:fldChar w:fldCharType="separate"/>
            </w:r>
            <w:r>
              <w:rPr>
                <w:noProof/>
                <w:webHidden/>
              </w:rPr>
              <w:t>41</w:t>
            </w:r>
            <w:r>
              <w:rPr>
                <w:noProof/>
                <w:webHidden/>
              </w:rPr>
              <w:fldChar w:fldCharType="end"/>
            </w:r>
          </w:hyperlink>
        </w:p>
        <w:p w14:paraId="2524BD2E" w14:textId="7DA4B3B8"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286" w:history="1">
            <w:r w:rsidRPr="006715A5">
              <w:rPr>
                <w:rStyle w:val="Hyperlink"/>
                <w:noProof/>
              </w:rPr>
              <w:t>5. Equipment lifting and transportation structural analysis</w:t>
            </w:r>
            <w:r>
              <w:rPr>
                <w:noProof/>
                <w:webHidden/>
              </w:rPr>
              <w:tab/>
            </w:r>
            <w:r>
              <w:rPr>
                <w:noProof/>
                <w:webHidden/>
              </w:rPr>
              <w:fldChar w:fldCharType="begin"/>
            </w:r>
            <w:r>
              <w:rPr>
                <w:noProof/>
                <w:webHidden/>
              </w:rPr>
              <w:instrText xml:space="preserve"> PAGEREF _Toc183847286 \h </w:instrText>
            </w:r>
            <w:r>
              <w:rPr>
                <w:noProof/>
                <w:webHidden/>
              </w:rPr>
            </w:r>
            <w:r>
              <w:rPr>
                <w:noProof/>
                <w:webHidden/>
              </w:rPr>
              <w:fldChar w:fldCharType="separate"/>
            </w:r>
            <w:r>
              <w:rPr>
                <w:noProof/>
                <w:webHidden/>
              </w:rPr>
              <w:t>42</w:t>
            </w:r>
            <w:r>
              <w:rPr>
                <w:noProof/>
                <w:webHidden/>
              </w:rPr>
              <w:fldChar w:fldCharType="end"/>
            </w:r>
          </w:hyperlink>
        </w:p>
        <w:p w14:paraId="0D7A6202" w14:textId="7939AE32"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87" w:history="1">
            <w:r w:rsidRPr="006715A5">
              <w:rPr>
                <w:rStyle w:val="Hyperlink"/>
                <w:noProof/>
              </w:rPr>
              <w:t>5.1 Lift Procedure</w:t>
            </w:r>
            <w:r>
              <w:rPr>
                <w:noProof/>
                <w:webHidden/>
              </w:rPr>
              <w:tab/>
            </w:r>
            <w:r>
              <w:rPr>
                <w:noProof/>
                <w:webHidden/>
              </w:rPr>
              <w:fldChar w:fldCharType="begin"/>
            </w:r>
            <w:r>
              <w:rPr>
                <w:noProof/>
                <w:webHidden/>
              </w:rPr>
              <w:instrText xml:space="preserve"> PAGEREF _Toc183847287 \h </w:instrText>
            </w:r>
            <w:r>
              <w:rPr>
                <w:noProof/>
                <w:webHidden/>
              </w:rPr>
            </w:r>
            <w:r>
              <w:rPr>
                <w:noProof/>
                <w:webHidden/>
              </w:rPr>
              <w:fldChar w:fldCharType="separate"/>
            </w:r>
            <w:r>
              <w:rPr>
                <w:noProof/>
                <w:webHidden/>
              </w:rPr>
              <w:t>42</w:t>
            </w:r>
            <w:r>
              <w:rPr>
                <w:noProof/>
                <w:webHidden/>
              </w:rPr>
              <w:fldChar w:fldCharType="end"/>
            </w:r>
          </w:hyperlink>
        </w:p>
        <w:p w14:paraId="2B0EA777" w14:textId="7F6ACDAB"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88" w:history="1">
            <w:r w:rsidRPr="006715A5">
              <w:rPr>
                <w:rStyle w:val="Hyperlink"/>
                <w:rFonts w:ascii="Calibri" w:hAnsi="Calibri" w:cs="Calibri"/>
                <w:noProof/>
              </w:rPr>
              <w:t>Pre Lift</w:t>
            </w:r>
            <w:r>
              <w:rPr>
                <w:noProof/>
                <w:webHidden/>
              </w:rPr>
              <w:tab/>
            </w:r>
            <w:r>
              <w:rPr>
                <w:noProof/>
                <w:webHidden/>
              </w:rPr>
              <w:fldChar w:fldCharType="begin"/>
            </w:r>
            <w:r>
              <w:rPr>
                <w:noProof/>
                <w:webHidden/>
              </w:rPr>
              <w:instrText xml:space="preserve"> PAGEREF _Toc183847288 \h </w:instrText>
            </w:r>
            <w:r>
              <w:rPr>
                <w:noProof/>
                <w:webHidden/>
              </w:rPr>
            </w:r>
            <w:r>
              <w:rPr>
                <w:noProof/>
                <w:webHidden/>
              </w:rPr>
              <w:fldChar w:fldCharType="separate"/>
            </w:r>
            <w:r>
              <w:rPr>
                <w:noProof/>
                <w:webHidden/>
              </w:rPr>
              <w:t>42</w:t>
            </w:r>
            <w:r>
              <w:rPr>
                <w:noProof/>
                <w:webHidden/>
              </w:rPr>
              <w:fldChar w:fldCharType="end"/>
            </w:r>
          </w:hyperlink>
        </w:p>
        <w:p w14:paraId="6C3B57AB" w14:textId="6EBC527E"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89" w:history="1">
            <w:r w:rsidRPr="006715A5">
              <w:rPr>
                <w:rStyle w:val="Hyperlink"/>
                <w:noProof/>
              </w:rPr>
              <w:t>Lift Team</w:t>
            </w:r>
            <w:r>
              <w:rPr>
                <w:noProof/>
                <w:webHidden/>
              </w:rPr>
              <w:tab/>
            </w:r>
            <w:r>
              <w:rPr>
                <w:noProof/>
                <w:webHidden/>
              </w:rPr>
              <w:fldChar w:fldCharType="begin"/>
            </w:r>
            <w:r>
              <w:rPr>
                <w:noProof/>
                <w:webHidden/>
              </w:rPr>
              <w:instrText xml:space="preserve"> PAGEREF _Toc183847289 \h </w:instrText>
            </w:r>
            <w:r>
              <w:rPr>
                <w:noProof/>
                <w:webHidden/>
              </w:rPr>
            </w:r>
            <w:r>
              <w:rPr>
                <w:noProof/>
                <w:webHidden/>
              </w:rPr>
              <w:fldChar w:fldCharType="separate"/>
            </w:r>
            <w:r>
              <w:rPr>
                <w:noProof/>
                <w:webHidden/>
              </w:rPr>
              <w:t>42</w:t>
            </w:r>
            <w:r>
              <w:rPr>
                <w:noProof/>
                <w:webHidden/>
              </w:rPr>
              <w:fldChar w:fldCharType="end"/>
            </w:r>
          </w:hyperlink>
        </w:p>
        <w:p w14:paraId="3B9F3A5A" w14:textId="61DD2FF7"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90" w:history="1">
            <w:r w:rsidRPr="006715A5">
              <w:rPr>
                <w:rStyle w:val="Hyperlink"/>
                <w:noProof/>
              </w:rPr>
              <w:t>Lift Procedure</w:t>
            </w:r>
            <w:r>
              <w:rPr>
                <w:noProof/>
                <w:webHidden/>
              </w:rPr>
              <w:tab/>
            </w:r>
            <w:r>
              <w:rPr>
                <w:noProof/>
                <w:webHidden/>
              </w:rPr>
              <w:fldChar w:fldCharType="begin"/>
            </w:r>
            <w:r>
              <w:rPr>
                <w:noProof/>
                <w:webHidden/>
              </w:rPr>
              <w:instrText xml:space="preserve"> PAGEREF _Toc183847290 \h </w:instrText>
            </w:r>
            <w:r>
              <w:rPr>
                <w:noProof/>
                <w:webHidden/>
              </w:rPr>
            </w:r>
            <w:r>
              <w:rPr>
                <w:noProof/>
                <w:webHidden/>
              </w:rPr>
              <w:fldChar w:fldCharType="separate"/>
            </w:r>
            <w:r>
              <w:rPr>
                <w:noProof/>
                <w:webHidden/>
              </w:rPr>
              <w:t>42</w:t>
            </w:r>
            <w:r>
              <w:rPr>
                <w:noProof/>
                <w:webHidden/>
              </w:rPr>
              <w:fldChar w:fldCharType="end"/>
            </w:r>
          </w:hyperlink>
        </w:p>
        <w:p w14:paraId="668E52A7" w14:textId="07E1BE2B"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91" w:history="1">
            <w:r w:rsidRPr="006715A5">
              <w:rPr>
                <w:rStyle w:val="Hyperlink"/>
                <w:noProof/>
              </w:rPr>
              <w:t>5.1.1Emergency Lift Procedure</w:t>
            </w:r>
            <w:r>
              <w:rPr>
                <w:noProof/>
                <w:webHidden/>
              </w:rPr>
              <w:tab/>
            </w:r>
            <w:r>
              <w:rPr>
                <w:noProof/>
                <w:webHidden/>
              </w:rPr>
              <w:fldChar w:fldCharType="begin"/>
            </w:r>
            <w:r>
              <w:rPr>
                <w:noProof/>
                <w:webHidden/>
              </w:rPr>
              <w:instrText xml:space="preserve"> PAGEREF _Toc183847291 \h </w:instrText>
            </w:r>
            <w:r>
              <w:rPr>
                <w:noProof/>
                <w:webHidden/>
              </w:rPr>
            </w:r>
            <w:r>
              <w:rPr>
                <w:noProof/>
                <w:webHidden/>
              </w:rPr>
              <w:fldChar w:fldCharType="separate"/>
            </w:r>
            <w:r>
              <w:rPr>
                <w:noProof/>
                <w:webHidden/>
              </w:rPr>
              <w:t>43</w:t>
            </w:r>
            <w:r>
              <w:rPr>
                <w:noProof/>
                <w:webHidden/>
              </w:rPr>
              <w:fldChar w:fldCharType="end"/>
            </w:r>
          </w:hyperlink>
        </w:p>
        <w:p w14:paraId="7D05C733" w14:textId="51DD52CE"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92" w:history="1">
            <w:r w:rsidRPr="006715A5">
              <w:rPr>
                <w:rStyle w:val="Hyperlink"/>
                <w:noProof/>
              </w:rPr>
              <w:t>5.2 Lift Procedure for Competition</w:t>
            </w:r>
            <w:r>
              <w:rPr>
                <w:noProof/>
                <w:webHidden/>
              </w:rPr>
              <w:tab/>
            </w:r>
            <w:r>
              <w:rPr>
                <w:noProof/>
                <w:webHidden/>
              </w:rPr>
              <w:fldChar w:fldCharType="begin"/>
            </w:r>
            <w:r>
              <w:rPr>
                <w:noProof/>
                <w:webHidden/>
              </w:rPr>
              <w:instrText xml:space="preserve"> PAGEREF _Toc183847292 \h </w:instrText>
            </w:r>
            <w:r>
              <w:rPr>
                <w:noProof/>
                <w:webHidden/>
              </w:rPr>
            </w:r>
            <w:r>
              <w:rPr>
                <w:noProof/>
                <w:webHidden/>
              </w:rPr>
              <w:fldChar w:fldCharType="separate"/>
            </w:r>
            <w:r>
              <w:rPr>
                <w:noProof/>
                <w:webHidden/>
              </w:rPr>
              <w:t>43</w:t>
            </w:r>
            <w:r>
              <w:rPr>
                <w:noProof/>
                <w:webHidden/>
              </w:rPr>
              <w:fldChar w:fldCharType="end"/>
            </w:r>
          </w:hyperlink>
        </w:p>
        <w:p w14:paraId="61B7FD5D" w14:textId="24232DAA"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93" w:history="1">
            <w:r w:rsidRPr="006715A5">
              <w:rPr>
                <w:rStyle w:val="Hyperlink"/>
                <w:noProof/>
              </w:rPr>
              <w:t>5.3 Transportation Plan and Analysis</w:t>
            </w:r>
            <w:r>
              <w:rPr>
                <w:noProof/>
                <w:webHidden/>
              </w:rPr>
              <w:tab/>
            </w:r>
            <w:r>
              <w:rPr>
                <w:noProof/>
                <w:webHidden/>
              </w:rPr>
              <w:fldChar w:fldCharType="begin"/>
            </w:r>
            <w:r>
              <w:rPr>
                <w:noProof/>
                <w:webHidden/>
              </w:rPr>
              <w:instrText xml:space="preserve"> PAGEREF _Toc183847293 \h </w:instrText>
            </w:r>
            <w:r>
              <w:rPr>
                <w:noProof/>
                <w:webHidden/>
              </w:rPr>
            </w:r>
            <w:r>
              <w:rPr>
                <w:noProof/>
                <w:webHidden/>
              </w:rPr>
              <w:fldChar w:fldCharType="separate"/>
            </w:r>
            <w:r>
              <w:rPr>
                <w:noProof/>
                <w:webHidden/>
              </w:rPr>
              <w:t>43</w:t>
            </w:r>
            <w:r>
              <w:rPr>
                <w:noProof/>
                <w:webHidden/>
              </w:rPr>
              <w:fldChar w:fldCharType="end"/>
            </w:r>
          </w:hyperlink>
        </w:p>
        <w:p w14:paraId="6A7FD324" w14:textId="750FA6B3"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94" w:history="1">
            <w:r w:rsidRPr="006715A5">
              <w:rPr>
                <w:rStyle w:val="Hyperlink"/>
                <w:noProof/>
              </w:rPr>
              <w:t>Plan A: Mid-Size SUV Transportation</w:t>
            </w:r>
            <w:r>
              <w:rPr>
                <w:noProof/>
                <w:webHidden/>
              </w:rPr>
              <w:tab/>
            </w:r>
            <w:r>
              <w:rPr>
                <w:noProof/>
                <w:webHidden/>
              </w:rPr>
              <w:fldChar w:fldCharType="begin"/>
            </w:r>
            <w:r>
              <w:rPr>
                <w:noProof/>
                <w:webHidden/>
              </w:rPr>
              <w:instrText xml:space="preserve"> PAGEREF _Toc183847294 \h </w:instrText>
            </w:r>
            <w:r>
              <w:rPr>
                <w:noProof/>
                <w:webHidden/>
              </w:rPr>
            </w:r>
            <w:r>
              <w:rPr>
                <w:noProof/>
                <w:webHidden/>
              </w:rPr>
              <w:fldChar w:fldCharType="separate"/>
            </w:r>
            <w:r>
              <w:rPr>
                <w:noProof/>
                <w:webHidden/>
              </w:rPr>
              <w:t>43</w:t>
            </w:r>
            <w:r>
              <w:rPr>
                <w:noProof/>
                <w:webHidden/>
              </w:rPr>
              <w:fldChar w:fldCharType="end"/>
            </w:r>
          </w:hyperlink>
        </w:p>
        <w:p w14:paraId="44D3FDAB" w14:textId="7CB4E18F"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295" w:history="1">
            <w:r w:rsidRPr="006715A5">
              <w:rPr>
                <w:rStyle w:val="Hyperlink"/>
                <w:noProof/>
              </w:rPr>
              <w:t>Plan BBBBBBBBA: FedEx Land Freight by Truck</w:t>
            </w:r>
            <w:r>
              <w:rPr>
                <w:noProof/>
                <w:webHidden/>
              </w:rPr>
              <w:tab/>
            </w:r>
            <w:r>
              <w:rPr>
                <w:noProof/>
                <w:webHidden/>
              </w:rPr>
              <w:fldChar w:fldCharType="begin"/>
            </w:r>
            <w:r>
              <w:rPr>
                <w:noProof/>
                <w:webHidden/>
              </w:rPr>
              <w:instrText xml:space="preserve"> PAGEREF _Toc183847295 \h </w:instrText>
            </w:r>
            <w:r>
              <w:rPr>
                <w:noProof/>
                <w:webHidden/>
              </w:rPr>
            </w:r>
            <w:r>
              <w:rPr>
                <w:noProof/>
                <w:webHidden/>
              </w:rPr>
              <w:fldChar w:fldCharType="separate"/>
            </w:r>
            <w:r>
              <w:rPr>
                <w:noProof/>
                <w:webHidden/>
              </w:rPr>
              <w:t>44</w:t>
            </w:r>
            <w:r>
              <w:rPr>
                <w:noProof/>
                <w:webHidden/>
              </w:rPr>
              <w:fldChar w:fldCharType="end"/>
            </w:r>
          </w:hyperlink>
        </w:p>
        <w:p w14:paraId="13B7710D" w14:textId="576F7CC6"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296" w:history="1">
            <w:r w:rsidRPr="006715A5">
              <w:rPr>
                <w:rStyle w:val="Hyperlink"/>
                <w:noProof/>
              </w:rPr>
              <w:t>5.4 Transportation load analysis</w:t>
            </w:r>
            <w:r>
              <w:rPr>
                <w:noProof/>
                <w:webHidden/>
              </w:rPr>
              <w:tab/>
            </w:r>
            <w:r>
              <w:rPr>
                <w:noProof/>
                <w:webHidden/>
              </w:rPr>
              <w:fldChar w:fldCharType="begin"/>
            </w:r>
            <w:r>
              <w:rPr>
                <w:noProof/>
                <w:webHidden/>
              </w:rPr>
              <w:instrText xml:space="preserve"> PAGEREF _Toc183847296 \h </w:instrText>
            </w:r>
            <w:r>
              <w:rPr>
                <w:noProof/>
                <w:webHidden/>
              </w:rPr>
            </w:r>
            <w:r>
              <w:rPr>
                <w:noProof/>
                <w:webHidden/>
              </w:rPr>
              <w:fldChar w:fldCharType="separate"/>
            </w:r>
            <w:r>
              <w:rPr>
                <w:noProof/>
                <w:webHidden/>
              </w:rPr>
              <w:t>45</w:t>
            </w:r>
            <w:r>
              <w:rPr>
                <w:noProof/>
                <w:webHidden/>
              </w:rPr>
              <w:fldChar w:fldCharType="end"/>
            </w:r>
          </w:hyperlink>
        </w:p>
        <w:p w14:paraId="7F78B0B9" w14:textId="6AACBE47" w:rsidR="00AD1C13" w:rsidRDefault="00AD1C13">
          <w:pPr>
            <w:pStyle w:val="TOC3"/>
            <w:tabs>
              <w:tab w:val="left" w:pos="1200"/>
              <w:tab w:val="right" w:leader="dot" w:pos="9350"/>
            </w:tabs>
            <w:rPr>
              <w:rFonts w:asciiTheme="minorHAnsi" w:eastAsiaTheme="minorEastAsia" w:hAnsiTheme="minorHAnsi"/>
              <w:noProof/>
              <w:sz w:val="24"/>
              <w:szCs w:val="24"/>
              <w:lang w:eastAsia="en-CA"/>
            </w:rPr>
          </w:pPr>
          <w:hyperlink w:anchor="_Toc183847297" w:history="1">
            <w:r w:rsidRPr="006715A5">
              <w:rPr>
                <w:rStyle w:val="Hyperlink"/>
                <w:noProof/>
              </w:rPr>
              <w:t>5.4.1</w:t>
            </w:r>
            <w:r>
              <w:rPr>
                <w:rFonts w:asciiTheme="minorHAnsi" w:eastAsiaTheme="minorEastAsia" w:hAnsiTheme="minorHAnsi"/>
                <w:noProof/>
                <w:sz w:val="24"/>
                <w:szCs w:val="24"/>
                <w:lang w:eastAsia="en-CA"/>
              </w:rPr>
              <w:tab/>
            </w:r>
            <w:r w:rsidRPr="006715A5">
              <w:rPr>
                <w:rStyle w:val="Hyperlink"/>
                <w:noProof/>
              </w:rPr>
              <w:t>Road Transportation</w:t>
            </w:r>
            <w:r>
              <w:rPr>
                <w:noProof/>
                <w:webHidden/>
              </w:rPr>
              <w:tab/>
            </w:r>
            <w:r>
              <w:rPr>
                <w:noProof/>
                <w:webHidden/>
              </w:rPr>
              <w:fldChar w:fldCharType="begin"/>
            </w:r>
            <w:r>
              <w:rPr>
                <w:noProof/>
                <w:webHidden/>
              </w:rPr>
              <w:instrText xml:space="preserve"> PAGEREF _Toc183847297 \h </w:instrText>
            </w:r>
            <w:r>
              <w:rPr>
                <w:noProof/>
                <w:webHidden/>
              </w:rPr>
            </w:r>
            <w:r>
              <w:rPr>
                <w:noProof/>
                <w:webHidden/>
              </w:rPr>
              <w:fldChar w:fldCharType="separate"/>
            </w:r>
            <w:r>
              <w:rPr>
                <w:noProof/>
                <w:webHidden/>
              </w:rPr>
              <w:t>45</w:t>
            </w:r>
            <w:r>
              <w:rPr>
                <w:noProof/>
                <w:webHidden/>
              </w:rPr>
              <w:fldChar w:fldCharType="end"/>
            </w:r>
          </w:hyperlink>
        </w:p>
        <w:p w14:paraId="5420A177" w14:textId="1BBE53A1" w:rsidR="00AD1C13" w:rsidRDefault="00AD1C13">
          <w:pPr>
            <w:pStyle w:val="TOC3"/>
            <w:tabs>
              <w:tab w:val="left" w:pos="1200"/>
              <w:tab w:val="right" w:leader="dot" w:pos="9350"/>
            </w:tabs>
            <w:rPr>
              <w:rFonts w:asciiTheme="minorHAnsi" w:eastAsiaTheme="minorEastAsia" w:hAnsiTheme="minorHAnsi"/>
              <w:noProof/>
              <w:sz w:val="24"/>
              <w:szCs w:val="24"/>
              <w:lang w:eastAsia="en-CA"/>
            </w:rPr>
          </w:pPr>
          <w:hyperlink w:anchor="_Toc183847298" w:history="1">
            <w:r w:rsidRPr="006715A5">
              <w:rPr>
                <w:rStyle w:val="Hyperlink"/>
                <w:noProof/>
              </w:rPr>
              <w:t>5.4.2</w:t>
            </w:r>
            <w:r>
              <w:rPr>
                <w:rFonts w:asciiTheme="minorHAnsi" w:eastAsiaTheme="minorEastAsia" w:hAnsiTheme="minorHAnsi"/>
                <w:noProof/>
                <w:sz w:val="24"/>
                <w:szCs w:val="24"/>
                <w:lang w:eastAsia="en-CA"/>
              </w:rPr>
              <w:tab/>
            </w:r>
            <w:r w:rsidRPr="006715A5">
              <w:rPr>
                <w:rStyle w:val="Hyperlink"/>
                <w:noProof/>
              </w:rPr>
              <w:t>Securing machine</w:t>
            </w:r>
            <w:r>
              <w:rPr>
                <w:noProof/>
                <w:webHidden/>
              </w:rPr>
              <w:tab/>
            </w:r>
            <w:r>
              <w:rPr>
                <w:noProof/>
                <w:webHidden/>
              </w:rPr>
              <w:fldChar w:fldCharType="begin"/>
            </w:r>
            <w:r>
              <w:rPr>
                <w:noProof/>
                <w:webHidden/>
              </w:rPr>
              <w:instrText xml:space="preserve"> PAGEREF _Toc183847298 \h </w:instrText>
            </w:r>
            <w:r>
              <w:rPr>
                <w:noProof/>
                <w:webHidden/>
              </w:rPr>
            </w:r>
            <w:r>
              <w:rPr>
                <w:noProof/>
                <w:webHidden/>
              </w:rPr>
              <w:fldChar w:fldCharType="separate"/>
            </w:r>
            <w:r>
              <w:rPr>
                <w:noProof/>
                <w:webHidden/>
              </w:rPr>
              <w:t>46</w:t>
            </w:r>
            <w:r>
              <w:rPr>
                <w:noProof/>
                <w:webHidden/>
              </w:rPr>
              <w:fldChar w:fldCharType="end"/>
            </w:r>
          </w:hyperlink>
        </w:p>
        <w:p w14:paraId="02DF409B" w14:textId="72987F87" w:rsidR="00AD1C13" w:rsidRDefault="00AD1C13">
          <w:pPr>
            <w:pStyle w:val="TOC3"/>
            <w:tabs>
              <w:tab w:val="left" w:pos="1200"/>
              <w:tab w:val="right" w:leader="dot" w:pos="9350"/>
            </w:tabs>
            <w:rPr>
              <w:rFonts w:asciiTheme="minorHAnsi" w:eastAsiaTheme="minorEastAsia" w:hAnsiTheme="minorHAnsi"/>
              <w:noProof/>
              <w:sz w:val="24"/>
              <w:szCs w:val="24"/>
              <w:lang w:eastAsia="en-CA"/>
            </w:rPr>
          </w:pPr>
          <w:hyperlink w:anchor="_Toc183847299" w:history="1">
            <w:r w:rsidRPr="006715A5">
              <w:rPr>
                <w:rStyle w:val="Hyperlink"/>
                <w:noProof/>
              </w:rPr>
              <w:t>5.4.3</w:t>
            </w:r>
            <w:r>
              <w:rPr>
                <w:rFonts w:asciiTheme="minorHAnsi" w:eastAsiaTheme="minorEastAsia" w:hAnsiTheme="minorHAnsi"/>
                <w:noProof/>
                <w:sz w:val="24"/>
                <w:szCs w:val="24"/>
                <w:lang w:eastAsia="en-CA"/>
              </w:rPr>
              <w:tab/>
            </w:r>
            <w:r w:rsidRPr="006715A5">
              <w:rPr>
                <w:rStyle w:val="Hyperlink"/>
                <w:noProof/>
              </w:rPr>
              <w:t>First principles calculation for safety factor</w:t>
            </w:r>
            <w:r>
              <w:rPr>
                <w:noProof/>
                <w:webHidden/>
              </w:rPr>
              <w:tab/>
            </w:r>
            <w:r>
              <w:rPr>
                <w:noProof/>
                <w:webHidden/>
              </w:rPr>
              <w:fldChar w:fldCharType="begin"/>
            </w:r>
            <w:r>
              <w:rPr>
                <w:noProof/>
                <w:webHidden/>
              </w:rPr>
              <w:instrText xml:space="preserve"> PAGEREF _Toc183847299 \h </w:instrText>
            </w:r>
            <w:r>
              <w:rPr>
                <w:noProof/>
                <w:webHidden/>
              </w:rPr>
            </w:r>
            <w:r>
              <w:rPr>
                <w:noProof/>
                <w:webHidden/>
              </w:rPr>
              <w:fldChar w:fldCharType="separate"/>
            </w:r>
            <w:r>
              <w:rPr>
                <w:noProof/>
                <w:webHidden/>
              </w:rPr>
              <w:t>46</w:t>
            </w:r>
            <w:r>
              <w:rPr>
                <w:noProof/>
                <w:webHidden/>
              </w:rPr>
              <w:fldChar w:fldCharType="end"/>
            </w:r>
          </w:hyperlink>
        </w:p>
        <w:p w14:paraId="49BE1CC6" w14:textId="5980037E"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300" w:history="1">
            <w:r w:rsidRPr="006715A5">
              <w:rPr>
                <w:rStyle w:val="Hyperlink"/>
                <w:noProof/>
              </w:rPr>
              <w:t>6. Subsystem and full machine functional test program before arrival for competition week</w:t>
            </w:r>
            <w:r>
              <w:rPr>
                <w:noProof/>
                <w:webHidden/>
              </w:rPr>
              <w:tab/>
            </w:r>
            <w:r>
              <w:rPr>
                <w:noProof/>
                <w:webHidden/>
              </w:rPr>
              <w:fldChar w:fldCharType="begin"/>
            </w:r>
            <w:r>
              <w:rPr>
                <w:noProof/>
                <w:webHidden/>
              </w:rPr>
              <w:instrText xml:space="preserve"> PAGEREF _Toc183847300 \h </w:instrText>
            </w:r>
            <w:r>
              <w:rPr>
                <w:noProof/>
                <w:webHidden/>
              </w:rPr>
            </w:r>
            <w:r>
              <w:rPr>
                <w:noProof/>
                <w:webHidden/>
              </w:rPr>
              <w:fldChar w:fldCharType="separate"/>
            </w:r>
            <w:r>
              <w:rPr>
                <w:noProof/>
                <w:webHidden/>
              </w:rPr>
              <w:t>47</w:t>
            </w:r>
            <w:r>
              <w:rPr>
                <w:noProof/>
                <w:webHidden/>
              </w:rPr>
              <w:fldChar w:fldCharType="end"/>
            </w:r>
          </w:hyperlink>
        </w:p>
        <w:p w14:paraId="1D62C70E" w14:textId="4CE6943F"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301" w:history="1">
            <w:r w:rsidRPr="006715A5">
              <w:rPr>
                <w:rStyle w:val="Hyperlink"/>
                <w:noProof/>
              </w:rPr>
              <w:t>Test Procedures for High Voltage scenarios</w:t>
            </w:r>
            <w:r>
              <w:rPr>
                <w:noProof/>
                <w:webHidden/>
              </w:rPr>
              <w:tab/>
            </w:r>
            <w:r>
              <w:rPr>
                <w:noProof/>
                <w:webHidden/>
              </w:rPr>
              <w:fldChar w:fldCharType="begin"/>
            </w:r>
            <w:r>
              <w:rPr>
                <w:noProof/>
                <w:webHidden/>
              </w:rPr>
              <w:instrText xml:space="preserve"> PAGEREF _Toc183847301 \h </w:instrText>
            </w:r>
            <w:r>
              <w:rPr>
                <w:noProof/>
                <w:webHidden/>
              </w:rPr>
            </w:r>
            <w:r>
              <w:rPr>
                <w:noProof/>
                <w:webHidden/>
              </w:rPr>
              <w:fldChar w:fldCharType="separate"/>
            </w:r>
            <w:r>
              <w:rPr>
                <w:noProof/>
                <w:webHidden/>
              </w:rPr>
              <w:t>47</w:t>
            </w:r>
            <w:r>
              <w:rPr>
                <w:noProof/>
                <w:webHidden/>
              </w:rPr>
              <w:fldChar w:fldCharType="end"/>
            </w:r>
          </w:hyperlink>
        </w:p>
        <w:p w14:paraId="717B1683" w14:textId="0A6E8757"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302" w:history="1">
            <w:r w:rsidRPr="006715A5">
              <w:rPr>
                <w:rStyle w:val="Hyperlink"/>
                <w:noProof/>
              </w:rPr>
              <w:t>6.1 VBM Testing Procedures</w:t>
            </w:r>
            <w:r>
              <w:rPr>
                <w:noProof/>
                <w:webHidden/>
              </w:rPr>
              <w:tab/>
            </w:r>
            <w:r>
              <w:rPr>
                <w:noProof/>
                <w:webHidden/>
              </w:rPr>
              <w:fldChar w:fldCharType="begin"/>
            </w:r>
            <w:r>
              <w:rPr>
                <w:noProof/>
                <w:webHidden/>
              </w:rPr>
              <w:instrText xml:space="preserve"> PAGEREF _Toc183847302 \h </w:instrText>
            </w:r>
            <w:r>
              <w:rPr>
                <w:noProof/>
                <w:webHidden/>
              </w:rPr>
            </w:r>
            <w:r>
              <w:rPr>
                <w:noProof/>
                <w:webHidden/>
              </w:rPr>
              <w:fldChar w:fldCharType="separate"/>
            </w:r>
            <w:r>
              <w:rPr>
                <w:noProof/>
                <w:webHidden/>
              </w:rPr>
              <w:t>48</w:t>
            </w:r>
            <w:r>
              <w:rPr>
                <w:noProof/>
                <w:webHidden/>
              </w:rPr>
              <w:fldChar w:fldCharType="end"/>
            </w:r>
          </w:hyperlink>
        </w:p>
        <w:p w14:paraId="1A1B82CC" w14:textId="7F6F836D"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303" w:history="1">
            <w:r w:rsidRPr="006715A5">
              <w:rPr>
                <w:rStyle w:val="Hyperlink"/>
                <w:noProof/>
              </w:rPr>
              <w:t>6.1.1 Rotating of cutterhead (with clay)</w:t>
            </w:r>
            <w:r>
              <w:rPr>
                <w:noProof/>
                <w:webHidden/>
              </w:rPr>
              <w:tab/>
            </w:r>
            <w:r>
              <w:rPr>
                <w:noProof/>
                <w:webHidden/>
              </w:rPr>
              <w:fldChar w:fldCharType="begin"/>
            </w:r>
            <w:r>
              <w:rPr>
                <w:noProof/>
                <w:webHidden/>
              </w:rPr>
              <w:instrText xml:space="preserve"> PAGEREF _Toc183847303 \h </w:instrText>
            </w:r>
            <w:r>
              <w:rPr>
                <w:noProof/>
                <w:webHidden/>
              </w:rPr>
            </w:r>
            <w:r>
              <w:rPr>
                <w:noProof/>
                <w:webHidden/>
              </w:rPr>
              <w:fldChar w:fldCharType="separate"/>
            </w:r>
            <w:r>
              <w:rPr>
                <w:noProof/>
                <w:webHidden/>
              </w:rPr>
              <w:t>48</w:t>
            </w:r>
            <w:r>
              <w:rPr>
                <w:noProof/>
                <w:webHidden/>
              </w:rPr>
              <w:fldChar w:fldCharType="end"/>
            </w:r>
          </w:hyperlink>
        </w:p>
        <w:p w14:paraId="2C759278" w14:textId="71BEBF2A"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304" w:history="1">
            <w:r w:rsidRPr="006715A5">
              <w:rPr>
                <w:rStyle w:val="Hyperlink"/>
                <w:noProof/>
              </w:rPr>
              <w:t>6.1.2 Auger rotation testing (with clay)</w:t>
            </w:r>
            <w:r>
              <w:rPr>
                <w:noProof/>
                <w:webHidden/>
              </w:rPr>
              <w:tab/>
            </w:r>
            <w:r>
              <w:rPr>
                <w:noProof/>
                <w:webHidden/>
              </w:rPr>
              <w:fldChar w:fldCharType="begin"/>
            </w:r>
            <w:r>
              <w:rPr>
                <w:noProof/>
                <w:webHidden/>
              </w:rPr>
              <w:instrText xml:space="preserve"> PAGEREF _Toc183847304 \h </w:instrText>
            </w:r>
            <w:r>
              <w:rPr>
                <w:noProof/>
                <w:webHidden/>
              </w:rPr>
            </w:r>
            <w:r>
              <w:rPr>
                <w:noProof/>
                <w:webHidden/>
              </w:rPr>
              <w:fldChar w:fldCharType="separate"/>
            </w:r>
            <w:r>
              <w:rPr>
                <w:noProof/>
                <w:webHidden/>
              </w:rPr>
              <w:t>48</w:t>
            </w:r>
            <w:r>
              <w:rPr>
                <w:noProof/>
                <w:webHidden/>
              </w:rPr>
              <w:fldChar w:fldCharType="end"/>
            </w:r>
          </w:hyperlink>
        </w:p>
        <w:p w14:paraId="3580CE93" w14:textId="3310AF61"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305" w:history="1">
            <w:r w:rsidRPr="006715A5">
              <w:rPr>
                <w:rStyle w:val="Hyperlink"/>
                <w:noProof/>
              </w:rPr>
              <w:t>6.1.3 Structural testing</w:t>
            </w:r>
            <w:r>
              <w:rPr>
                <w:noProof/>
                <w:webHidden/>
              </w:rPr>
              <w:tab/>
            </w:r>
            <w:r>
              <w:rPr>
                <w:noProof/>
                <w:webHidden/>
              </w:rPr>
              <w:fldChar w:fldCharType="begin"/>
            </w:r>
            <w:r>
              <w:rPr>
                <w:noProof/>
                <w:webHidden/>
              </w:rPr>
              <w:instrText xml:space="preserve"> PAGEREF _Toc183847305 \h </w:instrText>
            </w:r>
            <w:r>
              <w:rPr>
                <w:noProof/>
                <w:webHidden/>
              </w:rPr>
            </w:r>
            <w:r>
              <w:rPr>
                <w:noProof/>
                <w:webHidden/>
              </w:rPr>
              <w:fldChar w:fldCharType="separate"/>
            </w:r>
            <w:r>
              <w:rPr>
                <w:noProof/>
                <w:webHidden/>
              </w:rPr>
              <w:t>48</w:t>
            </w:r>
            <w:r>
              <w:rPr>
                <w:noProof/>
                <w:webHidden/>
              </w:rPr>
              <w:fldChar w:fldCharType="end"/>
            </w:r>
          </w:hyperlink>
        </w:p>
        <w:p w14:paraId="2981B419" w14:textId="75716F52"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306" w:history="1">
            <w:r w:rsidRPr="006715A5">
              <w:rPr>
                <w:rStyle w:val="Hyperlink"/>
                <w:noProof/>
              </w:rPr>
              <w:t>6.1.4 Control and software Testing</w:t>
            </w:r>
            <w:r>
              <w:rPr>
                <w:noProof/>
                <w:webHidden/>
              </w:rPr>
              <w:tab/>
            </w:r>
            <w:r>
              <w:rPr>
                <w:noProof/>
                <w:webHidden/>
              </w:rPr>
              <w:fldChar w:fldCharType="begin"/>
            </w:r>
            <w:r>
              <w:rPr>
                <w:noProof/>
                <w:webHidden/>
              </w:rPr>
              <w:instrText xml:space="preserve"> PAGEREF _Toc183847306 \h </w:instrText>
            </w:r>
            <w:r>
              <w:rPr>
                <w:noProof/>
                <w:webHidden/>
              </w:rPr>
            </w:r>
            <w:r>
              <w:rPr>
                <w:noProof/>
                <w:webHidden/>
              </w:rPr>
              <w:fldChar w:fldCharType="separate"/>
            </w:r>
            <w:r>
              <w:rPr>
                <w:noProof/>
                <w:webHidden/>
              </w:rPr>
              <w:t>49</w:t>
            </w:r>
            <w:r>
              <w:rPr>
                <w:noProof/>
                <w:webHidden/>
              </w:rPr>
              <w:fldChar w:fldCharType="end"/>
            </w:r>
          </w:hyperlink>
        </w:p>
        <w:p w14:paraId="6FE6DCA0" w14:textId="4236D6C4" w:rsidR="00AD1C13" w:rsidRDefault="00AD1C13">
          <w:pPr>
            <w:pStyle w:val="TOC3"/>
            <w:tabs>
              <w:tab w:val="right" w:leader="dot" w:pos="9350"/>
            </w:tabs>
            <w:rPr>
              <w:rFonts w:asciiTheme="minorHAnsi" w:eastAsiaTheme="minorEastAsia" w:hAnsiTheme="minorHAnsi"/>
              <w:noProof/>
              <w:sz w:val="24"/>
              <w:szCs w:val="24"/>
              <w:lang w:eastAsia="en-CA"/>
            </w:rPr>
          </w:pPr>
          <w:hyperlink w:anchor="_Toc183847307" w:history="1">
            <w:r w:rsidRPr="006715A5">
              <w:rPr>
                <w:rStyle w:val="Hyperlink"/>
                <w:noProof/>
              </w:rPr>
              <w:t>6.1.5 Sensor and data testing</w:t>
            </w:r>
            <w:r>
              <w:rPr>
                <w:noProof/>
                <w:webHidden/>
              </w:rPr>
              <w:tab/>
            </w:r>
            <w:r>
              <w:rPr>
                <w:noProof/>
                <w:webHidden/>
              </w:rPr>
              <w:fldChar w:fldCharType="begin"/>
            </w:r>
            <w:r>
              <w:rPr>
                <w:noProof/>
                <w:webHidden/>
              </w:rPr>
              <w:instrText xml:space="preserve"> PAGEREF _Toc183847307 \h </w:instrText>
            </w:r>
            <w:r>
              <w:rPr>
                <w:noProof/>
                <w:webHidden/>
              </w:rPr>
            </w:r>
            <w:r>
              <w:rPr>
                <w:noProof/>
                <w:webHidden/>
              </w:rPr>
              <w:fldChar w:fldCharType="separate"/>
            </w:r>
            <w:r>
              <w:rPr>
                <w:noProof/>
                <w:webHidden/>
              </w:rPr>
              <w:t>49</w:t>
            </w:r>
            <w:r>
              <w:rPr>
                <w:noProof/>
                <w:webHidden/>
              </w:rPr>
              <w:fldChar w:fldCharType="end"/>
            </w:r>
          </w:hyperlink>
        </w:p>
        <w:p w14:paraId="06AAD326" w14:textId="41DDB174"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308" w:history="1">
            <w:r w:rsidRPr="006715A5">
              <w:rPr>
                <w:rStyle w:val="Hyperlink"/>
                <w:noProof/>
              </w:rPr>
              <w:t>6.2 Provide all available test results of tests already conducted</w:t>
            </w:r>
            <w:r>
              <w:rPr>
                <w:noProof/>
                <w:webHidden/>
              </w:rPr>
              <w:tab/>
            </w:r>
            <w:r>
              <w:rPr>
                <w:noProof/>
                <w:webHidden/>
              </w:rPr>
              <w:fldChar w:fldCharType="begin"/>
            </w:r>
            <w:r>
              <w:rPr>
                <w:noProof/>
                <w:webHidden/>
              </w:rPr>
              <w:instrText xml:space="preserve"> PAGEREF _Toc183847308 \h </w:instrText>
            </w:r>
            <w:r>
              <w:rPr>
                <w:noProof/>
                <w:webHidden/>
              </w:rPr>
            </w:r>
            <w:r>
              <w:rPr>
                <w:noProof/>
                <w:webHidden/>
              </w:rPr>
              <w:fldChar w:fldCharType="separate"/>
            </w:r>
            <w:r>
              <w:rPr>
                <w:noProof/>
                <w:webHidden/>
              </w:rPr>
              <w:t>50</w:t>
            </w:r>
            <w:r>
              <w:rPr>
                <w:noProof/>
                <w:webHidden/>
              </w:rPr>
              <w:fldChar w:fldCharType="end"/>
            </w:r>
          </w:hyperlink>
        </w:p>
        <w:p w14:paraId="6273175E" w14:textId="4DCBC9A8"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309" w:history="1">
            <w:r w:rsidRPr="006715A5">
              <w:rPr>
                <w:rStyle w:val="Hyperlink"/>
                <w:noProof/>
              </w:rPr>
              <w:t>7. Machine Production Timeline and Status</w:t>
            </w:r>
            <w:r>
              <w:rPr>
                <w:noProof/>
                <w:webHidden/>
              </w:rPr>
              <w:tab/>
            </w:r>
            <w:r>
              <w:rPr>
                <w:noProof/>
                <w:webHidden/>
              </w:rPr>
              <w:fldChar w:fldCharType="begin"/>
            </w:r>
            <w:r>
              <w:rPr>
                <w:noProof/>
                <w:webHidden/>
              </w:rPr>
              <w:instrText xml:space="preserve"> PAGEREF _Toc183847309 \h </w:instrText>
            </w:r>
            <w:r>
              <w:rPr>
                <w:noProof/>
                <w:webHidden/>
              </w:rPr>
            </w:r>
            <w:r>
              <w:rPr>
                <w:noProof/>
                <w:webHidden/>
              </w:rPr>
              <w:fldChar w:fldCharType="separate"/>
            </w:r>
            <w:r>
              <w:rPr>
                <w:noProof/>
                <w:webHidden/>
              </w:rPr>
              <w:t>50</w:t>
            </w:r>
            <w:r>
              <w:rPr>
                <w:noProof/>
                <w:webHidden/>
              </w:rPr>
              <w:fldChar w:fldCharType="end"/>
            </w:r>
          </w:hyperlink>
        </w:p>
        <w:p w14:paraId="745464AF" w14:textId="28124FF2"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310" w:history="1">
            <w:r w:rsidRPr="006715A5">
              <w:rPr>
                <w:rStyle w:val="Hyperlink"/>
                <w:noProof/>
              </w:rPr>
              <w:t>8. Machine cost breakdown and funding plan</w:t>
            </w:r>
            <w:r>
              <w:rPr>
                <w:noProof/>
                <w:webHidden/>
              </w:rPr>
              <w:tab/>
            </w:r>
            <w:r>
              <w:rPr>
                <w:noProof/>
                <w:webHidden/>
              </w:rPr>
              <w:fldChar w:fldCharType="begin"/>
            </w:r>
            <w:r>
              <w:rPr>
                <w:noProof/>
                <w:webHidden/>
              </w:rPr>
              <w:instrText xml:space="preserve"> PAGEREF _Toc183847310 \h </w:instrText>
            </w:r>
            <w:r>
              <w:rPr>
                <w:noProof/>
                <w:webHidden/>
              </w:rPr>
            </w:r>
            <w:r>
              <w:rPr>
                <w:noProof/>
                <w:webHidden/>
              </w:rPr>
              <w:fldChar w:fldCharType="separate"/>
            </w:r>
            <w:r>
              <w:rPr>
                <w:noProof/>
                <w:webHidden/>
              </w:rPr>
              <w:t>54</w:t>
            </w:r>
            <w:r>
              <w:rPr>
                <w:noProof/>
                <w:webHidden/>
              </w:rPr>
              <w:fldChar w:fldCharType="end"/>
            </w:r>
          </w:hyperlink>
        </w:p>
        <w:p w14:paraId="64A79139" w14:textId="2B3BA249"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311" w:history="1">
            <w:r w:rsidRPr="006715A5">
              <w:rPr>
                <w:rStyle w:val="Hyperlink"/>
                <w:noProof/>
              </w:rPr>
              <w:t>9. List and description of any stored energy on the machine</w:t>
            </w:r>
            <w:r>
              <w:rPr>
                <w:noProof/>
                <w:webHidden/>
              </w:rPr>
              <w:tab/>
            </w:r>
            <w:r>
              <w:rPr>
                <w:noProof/>
                <w:webHidden/>
              </w:rPr>
              <w:fldChar w:fldCharType="begin"/>
            </w:r>
            <w:r>
              <w:rPr>
                <w:noProof/>
                <w:webHidden/>
              </w:rPr>
              <w:instrText xml:space="preserve"> PAGEREF _Toc183847311 \h </w:instrText>
            </w:r>
            <w:r>
              <w:rPr>
                <w:noProof/>
                <w:webHidden/>
              </w:rPr>
            </w:r>
            <w:r>
              <w:rPr>
                <w:noProof/>
                <w:webHidden/>
              </w:rPr>
              <w:fldChar w:fldCharType="separate"/>
            </w:r>
            <w:r>
              <w:rPr>
                <w:noProof/>
                <w:webHidden/>
              </w:rPr>
              <w:t>54</w:t>
            </w:r>
            <w:r>
              <w:rPr>
                <w:noProof/>
                <w:webHidden/>
              </w:rPr>
              <w:fldChar w:fldCharType="end"/>
            </w:r>
          </w:hyperlink>
        </w:p>
        <w:p w14:paraId="0B7B1718" w14:textId="67A3DC6D"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312" w:history="1">
            <w:r w:rsidRPr="006715A5">
              <w:rPr>
                <w:rStyle w:val="Hyperlink"/>
                <w:noProof/>
              </w:rPr>
              <w:t>10. Description of safety features including:</w:t>
            </w:r>
            <w:r>
              <w:rPr>
                <w:noProof/>
                <w:webHidden/>
              </w:rPr>
              <w:tab/>
            </w:r>
            <w:r>
              <w:rPr>
                <w:noProof/>
                <w:webHidden/>
              </w:rPr>
              <w:fldChar w:fldCharType="begin"/>
            </w:r>
            <w:r>
              <w:rPr>
                <w:noProof/>
                <w:webHidden/>
              </w:rPr>
              <w:instrText xml:space="preserve"> PAGEREF _Toc183847312 \h </w:instrText>
            </w:r>
            <w:r>
              <w:rPr>
                <w:noProof/>
                <w:webHidden/>
              </w:rPr>
            </w:r>
            <w:r>
              <w:rPr>
                <w:noProof/>
                <w:webHidden/>
              </w:rPr>
              <w:fldChar w:fldCharType="separate"/>
            </w:r>
            <w:r>
              <w:rPr>
                <w:noProof/>
                <w:webHidden/>
              </w:rPr>
              <w:t>55</w:t>
            </w:r>
            <w:r>
              <w:rPr>
                <w:noProof/>
                <w:webHidden/>
              </w:rPr>
              <w:fldChar w:fldCharType="end"/>
            </w:r>
          </w:hyperlink>
        </w:p>
        <w:p w14:paraId="0C31AFF7" w14:textId="0213B76D" w:rsidR="00AD1C13" w:rsidRDefault="00AD1C13">
          <w:pPr>
            <w:pStyle w:val="TOC2"/>
            <w:tabs>
              <w:tab w:val="left" w:pos="720"/>
              <w:tab w:val="right" w:leader="dot" w:pos="9350"/>
            </w:tabs>
            <w:rPr>
              <w:rFonts w:asciiTheme="minorHAnsi" w:eastAsiaTheme="minorEastAsia" w:hAnsiTheme="minorHAnsi"/>
              <w:noProof/>
              <w:sz w:val="24"/>
              <w:szCs w:val="24"/>
              <w:lang w:eastAsia="en-CA"/>
            </w:rPr>
          </w:pPr>
          <w:hyperlink w:anchor="_Toc183847313" w:history="1">
            <w:r w:rsidRPr="006715A5">
              <w:rPr>
                <w:rStyle w:val="Hyperlink"/>
                <w:noProof/>
              </w:rPr>
              <w:t>a.</w:t>
            </w:r>
            <w:r>
              <w:rPr>
                <w:rFonts w:asciiTheme="minorHAnsi" w:eastAsiaTheme="minorEastAsia" w:hAnsiTheme="minorHAnsi"/>
                <w:noProof/>
                <w:sz w:val="24"/>
                <w:szCs w:val="24"/>
                <w:lang w:eastAsia="en-CA"/>
              </w:rPr>
              <w:tab/>
            </w:r>
            <w:r w:rsidRPr="006715A5">
              <w:rPr>
                <w:rStyle w:val="Hyperlink"/>
                <w:noProof/>
              </w:rPr>
              <w:t>Safety plan for working</w:t>
            </w:r>
            <w:r>
              <w:rPr>
                <w:noProof/>
                <w:webHidden/>
              </w:rPr>
              <w:tab/>
            </w:r>
            <w:r>
              <w:rPr>
                <w:noProof/>
                <w:webHidden/>
              </w:rPr>
              <w:fldChar w:fldCharType="begin"/>
            </w:r>
            <w:r>
              <w:rPr>
                <w:noProof/>
                <w:webHidden/>
              </w:rPr>
              <w:instrText xml:space="preserve"> PAGEREF _Toc183847313 \h </w:instrText>
            </w:r>
            <w:r>
              <w:rPr>
                <w:noProof/>
                <w:webHidden/>
              </w:rPr>
            </w:r>
            <w:r>
              <w:rPr>
                <w:noProof/>
                <w:webHidden/>
              </w:rPr>
              <w:fldChar w:fldCharType="separate"/>
            </w:r>
            <w:r>
              <w:rPr>
                <w:noProof/>
                <w:webHidden/>
              </w:rPr>
              <w:t>55</w:t>
            </w:r>
            <w:r>
              <w:rPr>
                <w:noProof/>
                <w:webHidden/>
              </w:rPr>
              <w:fldChar w:fldCharType="end"/>
            </w:r>
          </w:hyperlink>
        </w:p>
        <w:p w14:paraId="69384BB4" w14:textId="7445CEB5"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314" w:history="1">
            <w:r w:rsidRPr="006715A5">
              <w:rPr>
                <w:rStyle w:val="Hyperlink"/>
                <w:noProof/>
              </w:rPr>
              <w:t>11. Description of System Scalability</w:t>
            </w:r>
            <w:r>
              <w:rPr>
                <w:noProof/>
                <w:webHidden/>
              </w:rPr>
              <w:tab/>
            </w:r>
            <w:r>
              <w:rPr>
                <w:noProof/>
                <w:webHidden/>
              </w:rPr>
              <w:fldChar w:fldCharType="begin"/>
            </w:r>
            <w:r>
              <w:rPr>
                <w:noProof/>
                <w:webHidden/>
              </w:rPr>
              <w:instrText xml:space="preserve"> PAGEREF _Toc183847314 \h </w:instrText>
            </w:r>
            <w:r>
              <w:rPr>
                <w:noProof/>
                <w:webHidden/>
              </w:rPr>
            </w:r>
            <w:r>
              <w:rPr>
                <w:noProof/>
                <w:webHidden/>
              </w:rPr>
              <w:fldChar w:fldCharType="separate"/>
            </w:r>
            <w:r>
              <w:rPr>
                <w:noProof/>
                <w:webHidden/>
              </w:rPr>
              <w:t>59</w:t>
            </w:r>
            <w:r>
              <w:rPr>
                <w:noProof/>
                <w:webHidden/>
              </w:rPr>
              <w:fldChar w:fldCharType="end"/>
            </w:r>
          </w:hyperlink>
        </w:p>
        <w:p w14:paraId="2FBD2257" w14:textId="09206FCB"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315" w:history="1">
            <w:r w:rsidRPr="006715A5">
              <w:rPr>
                <w:rStyle w:val="Hyperlink"/>
                <w:noProof/>
              </w:rPr>
              <w:t>12. A CAD 3D-model (.step file) and corresponding Bill-of-material (BOM) need to be uploaded together with the FDP</w:t>
            </w:r>
            <w:r>
              <w:rPr>
                <w:noProof/>
                <w:webHidden/>
              </w:rPr>
              <w:tab/>
            </w:r>
            <w:r>
              <w:rPr>
                <w:noProof/>
                <w:webHidden/>
              </w:rPr>
              <w:fldChar w:fldCharType="begin"/>
            </w:r>
            <w:r>
              <w:rPr>
                <w:noProof/>
                <w:webHidden/>
              </w:rPr>
              <w:instrText xml:space="preserve"> PAGEREF _Toc183847315 \h </w:instrText>
            </w:r>
            <w:r>
              <w:rPr>
                <w:noProof/>
                <w:webHidden/>
              </w:rPr>
            </w:r>
            <w:r>
              <w:rPr>
                <w:noProof/>
                <w:webHidden/>
              </w:rPr>
              <w:fldChar w:fldCharType="separate"/>
            </w:r>
            <w:r>
              <w:rPr>
                <w:noProof/>
                <w:webHidden/>
              </w:rPr>
              <w:t>61</w:t>
            </w:r>
            <w:r>
              <w:rPr>
                <w:noProof/>
                <w:webHidden/>
              </w:rPr>
              <w:fldChar w:fldCharType="end"/>
            </w:r>
          </w:hyperlink>
        </w:p>
        <w:p w14:paraId="05DB374E" w14:textId="1387EED4" w:rsidR="00AD1C13" w:rsidRDefault="00AD1C13">
          <w:pPr>
            <w:pStyle w:val="TOC2"/>
            <w:tabs>
              <w:tab w:val="right" w:leader="dot" w:pos="9350"/>
            </w:tabs>
            <w:rPr>
              <w:rFonts w:asciiTheme="minorHAnsi" w:eastAsiaTheme="minorEastAsia" w:hAnsiTheme="minorHAnsi"/>
              <w:noProof/>
              <w:sz w:val="24"/>
              <w:szCs w:val="24"/>
              <w:lang w:eastAsia="en-CA"/>
            </w:rPr>
          </w:pPr>
          <w:hyperlink w:anchor="_Toc183847316" w:history="1">
            <w:r w:rsidRPr="006715A5">
              <w:rPr>
                <w:rStyle w:val="Hyperlink"/>
                <w:noProof/>
              </w:rPr>
              <w:t>12.1 Bill of Materials</w:t>
            </w:r>
            <w:r>
              <w:rPr>
                <w:noProof/>
                <w:webHidden/>
              </w:rPr>
              <w:tab/>
            </w:r>
            <w:r>
              <w:rPr>
                <w:noProof/>
                <w:webHidden/>
              </w:rPr>
              <w:fldChar w:fldCharType="begin"/>
            </w:r>
            <w:r>
              <w:rPr>
                <w:noProof/>
                <w:webHidden/>
              </w:rPr>
              <w:instrText xml:space="preserve"> PAGEREF _Toc183847316 \h </w:instrText>
            </w:r>
            <w:r>
              <w:rPr>
                <w:noProof/>
                <w:webHidden/>
              </w:rPr>
            </w:r>
            <w:r>
              <w:rPr>
                <w:noProof/>
                <w:webHidden/>
              </w:rPr>
              <w:fldChar w:fldCharType="separate"/>
            </w:r>
            <w:r>
              <w:rPr>
                <w:noProof/>
                <w:webHidden/>
              </w:rPr>
              <w:t>62</w:t>
            </w:r>
            <w:r>
              <w:rPr>
                <w:noProof/>
                <w:webHidden/>
              </w:rPr>
              <w:fldChar w:fldCharType="end"/>
            </w:r>
          </w:hyperlink>
        </w:p>
        <w:p w14:paraId="45E55AB1" w14:textId="08943DB3" w:rsidR="00AD1C13" w:rsidRDefault="00AD1C13">
          <w:pPr>
            <w:pStyle w:val="TOC1"/>
            <w:tabs>
              <w:tab w:val="right" w:leader="dot" w:pos="9350"/>
            </w:tabs>
            <w:rPr>
              <w:rFonts w:asciiTheme="minorHAnsi" w:eastAsiaTheme="minorEastAsia" w:hAnsiTheme="minorHAnsi"/>
              <w:noProof/>
              <w:sz w:val="24"/>
              <w:szCs w:val="24"/>
              <w:lang w:eastAsia="en-CA"/>
            </w:rPr>
          </w:pPr>
          <w:hyperlink w:anchor="_Toc183847317" w:history="1">
            <w:r w:rsidRPr="006715A5">
              <w:rPr>
                <w:rStyle w:val="Hyperlink"/>
                <w:noProof/>
              </w:rPr>
              <w:t>13. References</w:t>
            </w:r>
            <w:r>
              <w:rPr>
                <w:noProof/>
                <w:webHidden/>
              </w:rPr>
              <w:tab/>
            </w:r>
            <w:r>
              <w:rPr>
                <w:noProof/>
                <w:webHidden/>
              </w:rPr>
              <w:fldChar w:fldCharType="begin"/>
            </w:r>
            <w:r>
              <w:rPr>
                <w:noProof/>
                <w:webHidden/>
              </w:rPr>
              <w:instrText xml:space="preserve"> PAGEREF _Toc183847317 \h </w:instrText>
            </w:r>
            <w:r>
              <w:rPr>
                <w:noProof/>
                <w:webHidden/>
              </w:rPr>
            </w:r>
            <w:r>
              <w:rPr>
                <w:noProof/>
                <w:webHidden/>
              </w:rPr>
              <w:fldChar w:fldCharType="separate"/>
            </w:r>
            <w:r>
              <w:rPr>
                <w:noProof/>
                <w:webHidden/>
              </w:rPr>
              <w:t>63</w:t>
            </w:r>
            <w:r>
              <w:rPr>
                <w:noProof/>
                <w:webHidden/>
              </w:rPr>
              <w:fldChar w:fldCharType="end"/>
            </w:r>
          </w:hyperlink>
        </w:p>
        <w:p w14:paraId="4478374E" w14:textId="0AD50A5A" w:rsidR="00E04342" w:rsidRDefault="00E04342">
          <w:r>
            <w:rPr>
              <w:b/>
              <w:bCs/>
              <w:noProof/>
            </w:rPr>
            <w:fldChar w:fldCharType="end"/>
          </w:r>
        </w:p>
      </w:sdtContent>
    </w:sdt>
    <w:p w14:paraId="6252663C" w14:textId="77777777" w:rsidR="00D429FB" w:rsidRDefault="00D429FB" w:rsidP="00D429FB">
      <w:pPr>
        <w:rPr>
          <w:szCs w:val="21"/>
        </w:rPr>
      </w:pPr>
    </w:p>
    <w:p w14:paraId="2BA95547" w14:textId="77777777" w:rsidR="00CF05B1" w:rsidRDefault="00CF05B1">
      <w:pPr>
        <w:pStyle w:val="TableofFigures"/>
        <w:tabs>
          <w:tab w:val="right" w:leader="dot" w:pos="9350"/>
        </w:tabs>
        <w:rPr>
          <w:szCs w:val="21"/>
        </w:rPr>
      </w:pPr>
    </w:p>
    <w:p w14:paraId="23D6B6B6" w14:textId="2D9AB770" w:rsidR="00CF05B1" w:rsidRDefault="00CF05B1" w:rsidP="00CF05B1">
      <w:pPr>
        <w:pStyle w:val="Heading1"/>
      </w:pPr>
      <w:bookmarkStart w:id="3" w:name="_Toc183847251"/>
      <w:r>
        <w:t>List of Figures</w:t>
      </w:r>
      <w:bookmarkEnd w:id="3"/>
    </w:p>
    <w:p w14:paraId="0F201C54" w14:textId="11C541C0" w:rsidR="00AD1C13" w:rsidRDefault="00CF05B1">
      <w:pPr>
        <w:pStyle w:val="TableofFigures"/>
        <w:tabs>
          <w:tab w:val="right" w:leader="dot" w:pos="9350"/>
        </w:tabs>
        <w:rPr>
          <w:rFonts w:asciiTheme="minorHAnsi" w:eastAsiaTheme="minorEastAsia" w:hAnsiTheme="minorHAnsi"/>
          <w:noProof/>
          <w:sz w:val="24"/>
          <w:szCs w:val="24"/>
          <w:lang w:eastAsia="en-CA"/>
        </w:rPr>
      </w:pPr>
      <w:r>
        <w:rPr>
          <w:szCs w:val="21"/>
        </w:rPr>
        <w:fldChar w:fldCharType="begin"/>
      </w:r>
      <w:r>
        <w:rPr>
          <w:szCs w:val="21"/>
        </w:rPr>
        <w:instrText xml:space="preserve"> TOC \h \z \c "Figure" </w:instrText>
      </w:r>
      <w:r>
        <w:rPr>
          <w:szCs w:val="21"/>
        </w:rPr>
        <w:fldChar w:fldCharType="separate"/>
      </w:r>
      <w:hyperlink w:anchor="_Toc183847318" w:history="1">
        <w:r w:rsidR="00AD1C13" w:rsidRPr="0047591A">
          <w:rPr>
            <w:rStyle w:val="Hyperlink"/>
            <w:noProof/>
          </w:rPr>
          <w:t>Figure 1: Grain size distribution figure.</w:t>
        </w:r>
        <w:r w:rsidR="00AD1C13">
          <w:rPr>
            <w:noProof/>
            <w:webHidden/>
          </w:rPr>
          <w:tab/>
        </w:r>
        <w:r w:rsidR="00AD1C13">
          <w:rPr>
            <w:noProof/>
            <w:webHidden/>
          </w:rPr>
          <w:fldChar w:fldCharType="begin"/>
        </w:r>
        <w:r w:rsidR="00AD1C13">
          <w:rPr>
            <w:noProof/>
            <w:webHidden/>
          </w:rPr>
          <w:instrText xml:space="preserve"> PAGEREF _Toc183847318 \h </w:instrText>
        </w:r>
        <w:r w:rsidR="00AD1C13">
          <w:rPr>
            <w:noProof/>
            <w:webHidden/>
          </w:rPr>
        </w:r>
        <w:r w:rsidR="00AD1C13">
          <w:rPr>
            <w:noProof/>
            <w:webHidden/>
          </w:rPr>
          <w:fldChar w:fldCharType="separate"/>
        </w:r>
        <w:r w:rsidR="00AD1C13">
          <w:rPr>
            <w:noProof/>
            <w:webHidden/>
          </w:rPr>
          <w:t>9</w:t>
        </w:r>
        <w:r w:rsidR="00AD1C13">
          <w:rPr>
            <w:noProof/>
            <w:webHidden/>
          </w:rPr>
          <w:fldChar w:fldCharType="end"/>
        </w:r>
      </w:hyperlink>
    </w:p>
    <w:p w14:paraId="5DEB69A0" w14:textId="6A49458F"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19" w:history="1">
        <w:r w:rsidRPr="0047591A">
          <w:rPr>
            <w:rStyle w:val="Hyperlink"/>
            <w:noProof/>
          </w:rPr>
          <w:t>Figure 2: Shear stress graphs B=1</w:t>
        </w:r>
        <w:r>
          <w:rPr>
            <w:noProof/>
            <w:webHidden/>
          </w:rPr>
          <w:tab/>
        </w:r>
        <w:r>
          <w:rPr>
            <w:noProof/>
            <w:webHidden/>
          </w:rPr>
          <w:fldChar w:fldCharType="begin"/>
        </w:r>
        <w:r>
          <w:rPr>
            <w:noProof/>
            <w:webHidden/>
          </w:rPr>
          <w:instrText xml:space="preserve"> PAGEREF _Toc183847319 \h </w:instrText>
        </w:r>
        <w:r>
          <w:rPr>
            <w:noProof/>
            <w:webHidden/>
          </w:rPr>
        </w:r>
        <w:r>
          <w:rPr>
            <w:noProof/>
            <w:webHidden/>
          </w:rPr>
          <w:fldChar w:fldCharType="separate"/>
        </w:r>
        <w:r>
          <w:rPr>
            <w:noProof/>
            <w:webHidden/>
          </w:rPr>
          <w:t>10</w:t>
        </w:r>
        <w:r>
          <w:rPr>
            <w:noProof/>
            <w:webHidden/>
          </w:rPr>
          <w:fldChar w:fldCharType="end"/>
        </w:r>
      </w:hyperlink>
    </w:p>
    <w:p w14:paraId="2B401849" w14:textId="78C3C025"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20" w:history="1">
        <w:r w:rsidRPr="0047591A">
          <w:rPr>
            <w:rStyle w:val="Hyperlink"/>
            <w:noProof/>
          </w:rPr>
          <w:t>Figure 3: shear stress graphs site B-3</w:t>
        </w:r>
        <w:r>
          <w:rPr>
            <w:noProof/>
            <w:webHidden/>
          </w:rPr>
          <w:tab/>
        </w:r>
        <w:r>
          <w:rPr>
            <w:noProof/>
            <w:webHidden/>
          </w:rPr>
          <w:fldChar w:fldCharType="begin"/>
        </w:r>
        <w:r>
          <w:rPr>
            <w:noProof/>
            <w:webHidden/>
          </w:rPr>
          <w:instrText xml:space="preserve"> PAGEREF _Toc183847320 \h </w:instrText>
        </w:r>
        <w:r>
          <w:rPr>
            <w:noProof/>
            <w:webHidden/>
          </w:rPr>
        </w:r>
        <w:r>
          <w:rPr>
            <w:noProof/>
            <w:webHidden/>
          </w:rPr>
          <w:fldChar w:fldCharType="separate"/>
        </w:r>
        <w:r>
          <w:rPr>
            <w:noProof/>
            <w:webHidden/>
          </w:rPr>
          <w:t>11</w:t>
        </w:r>
        <w:r>
          <w:rPr>
            <w:noProof/>
            <w:webHidden/>
          </w:rPr>
          <w:fldChar w:fldCharType="end"/>
        </w:r>
      </w:hyperlink>
    </w:p>
    <w:p w14:paraId="54F07758" w14:textId="67590A63"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21" w:history="1">
        <w:r w:rsidRPr="0047591A">
          <w:rPr>
            <w:rStyle w:val="Hyperlink"/>
            <w:noProof/>
          </w:rPr>
          <w:t>Figure 4: Stress strain curve B-1</w:t>
        </w:r>
        <w:r>
          <w:rPr>
            <w:noProof/>
            <w:webHidden/>
          </w:rPr>
          <w:tab/>
        </w:r>
        <w:r>
          <w:rPr>
            <w:noProof/>
            <w:webHidden/>
          </w:rPr>
          <w:fldChar w:fldCharType="begin"/>
        </w:r>
        <w:r>
          <w:rPr>
            <w:noProof/>
            <w:webHidden/>
          </w:rPr>
          <w:instrText xml:space="preserve"> PAGEREF _Toc183847321 \h </w:instrText>
        </w:r>
        <w:r>
          <w:rPr>
            <w:noProof/>
            <w:webHidden/>
          </w:rPr>
        </w:r>
        <w:r>
          <w:rPr>
            <w:noProof/>
            <w:webHidden/>
          </w:rPr>
          <w:fldChar w:fldCharType="separate"/>
        </w:r>
        <w:r>
          <w:rPr>
            <w:noProof/>
            <w:webHidden/>
          </w:rPr>
          <w:t>11</w:t>
        </w:r>
        <w:r>
          <w:rPr>
            <w:noProof/>
            <w:webHidden/>
          </w:rPr>
          <w:fldChar w:fldCharType="end"/>
        </w:r>
      </w:hyperlink>
    </w:p>
    <w:p w14:paraId="281F481B" w14:textId="7A9209C7"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22" w:history="1">
        <w:r w:rsidRPr="0047591A">
          <w:rPr>
            <w:rStyle w:val="Hyperlink"/>
            <w:noProof/>
          </w:rPr>
          <w:t>Figure 5: Stress strain curve B-3</w:t>
        </w:r>
        <w:r>
          <w:rPr>
            <w:noProof/>
            <w:webHidden/>
          </w:rPr>
          <w:tab/>
        </w:r>
        <w:r>
          <w:rPr>
            <w:noProof/>
            <w:webHidden/>
          </w:rPr>
          <w:fldChar w:fldCharType="begin"/>
        </w:r>
        <w:r>
          <w:rPr>
            <w:noProof/>
            <w:webHidden/>
          </w:rPr>
          <w:instrText xml:space="preserve"> PAGEREF _Toc183847322 \h </w:instrText>
        </w:r>
        <w:r>
          <w:rPr>
            <w:noProof/>
            <w:webHidden/>
          </w:rPr>
        </w:r>
        <w:r>
          <w:rPr>
            <w:noProof/>
            <w:webHidden/>
          </w:rPr>
          <w:fldChar w:fldCharType="separate"/>
        </w:r>
        <w:r>
          <w:rPr>
            <w:noProof/>
            <w:webHidden/>
          </w:rPr>
          <w:t>12</w:t>
        </w:r>
        <w:r>
          <w:rPr>
            <w:noProof/>
            <w:webHidden/>
          </w:rPr>
          <w:fldChar w:fldCharType="end"/>
        </w:r>
      </w:hyperlink>
    </w:p>
    <w:p w14:paraId="531E052E" w14:textId="6009B20F"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23" w:history="1">
        <w:r w:rsidRPr="0047591A">
          <w:rPr>
            <w:rStyle w:val="Hyperlink"/>
            <w:noProof/>
          </w:rPr>
          <w:t>Figure 6. Front view of cutter face concept.</w:t>
        </w:r>
        <w:r>
          <w:rPr>
            <w:noProof/>
            <w:webHidden/>
          </w:rPr>
          <w:tab/>
        </w:r>
        <w:r>
          <w:rPr>
            <w:noProof/>
            <w:webHidden/>
          </w:rPr>
          <w:fldChar w:fldCharType="begin"/>
        </w:r>
        <w:r>
          <w:rPr>
            <w:noProof/>
            <w:webHidden/>
          </w:rPr>
          <w:instrText xml:space="preserve"> PAGEREF _Toc183847323 \h </w:instrText>
        </w:r>
        <w:r>
          <w:rPr>
            <w:noProof/>
            <w:webHidden/>
          </w:rPr>
        </w:r>
        <w:r>
          <w:rPr>
            <w:noProof/>
            <w:webHidden/>
          </w:rPr>
          <w:fldChar w:fldCharType="separate"/>
        </w:r>
        <w:r>
          <w:rPr>
            <w:noProof/>
            <w:webHidden/>
          </w:rPr>
          <w:t>13</w:t>
        </w:r>
        <w:r>
          <w:rPr>
            <w:noProof/>
            <w:webHidden/>
          </w:rPr>
          <w:fldChar w:fldCharType="end"/>
        </w:r>
      </w:hyperlink>
    </w:p>
    <w:p w14:paraId="41B99997" w14:textId="762F65A4"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24" w:history="1">
        <w:r w:rsidRPr="0047591A">
          <w:rPr>
            <w:rStyle w:val="Hyperlink"/>
            <w:noProof/>
          </w:rPr>
          <w:t>Figure 7. Isometric view of cutter face concept, not the final scraper orientation.</w:t>
        </w:r>
        <w:r>
          <w:rPr>
            <w:noProof/>
            <w:webHidden/>
          </w:rPr>
          <w:tab/>
        </w:r>
        <w:r>
          <w:rPr>
            <w:noProof/>
            <w:webHidden/>
          </w:rPr>
          <w:fldChar w:fldCharType="begin"/>
        </w:r>
        <w:r>
          <w:rPr>
            <w:noProof/>
            <w:webHidden/>
          </w:rPr>
          <w:instrText xml:space="preserve"> PAGEREF _Toc183847324 \h </w:instrText>
        </w:r>
        <w:r>
          <w:rPr>
            <w:noProof/>
            <w:webHidden/>
          </w:rPr>
        </w:r>
        <w:r>
          <w:rPr>
            <w:noProof/>
            <w:webHidden/>
          </w:rPr>
          <w:fldChar w:fldCharType="separate"/>
        </w:r>
        <w:r>
          <w:rPr>
            <w:noProof/>
            <w:webHidden/>
          </w:rPr>
          <w:t>14</w:t>
        </w:r>
        <w:r>
          <w:rPr>
            <w:noProof/>
            <w:webHidden/>
          </w:rPr>
          <w:fldChar w:fldCharType="end"/>
        </w:r>
      </w:hyperlink>
    </w:p>
    <w:p w14:paraId="08461492" w14:textId="043AE8E1"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25" w:history="1">
        <w:r w:rsidRPr="0047591A">
          <w:rPr>
            <w:rStyle w:val="Hyperlink"/>
            <w:noProof/>
          </w:rPr>
          <w:t>Figure 8. Diagram of a modelled scraper, with α - Front angle; β - Back angle; γ - Edge angle.</w:t>
        </w:r>
        <w:r>
          <w:rPr>
            <w:noProof/>
            <w:webHidden/>
          </w:rPr>
          <w:tab/>
        </w:r>
        <w:r>
          <w:rPr>
            <w:noProof/>
            <w:webHidden/>
          </w:rPr>
          <w:fldChar w:fldCharType="begin"/>
        </w:r>
        <w:r>
          <w:rPr>
            <w:noProof/>
            <w:webHidden/>
          </w:rPr>
          <w:instrText xml:space="preserve"> PAGEREF _Toc183847325 \h </w:instrText>
        </w:r>
        <w:r>
          <w:rPr>
            <w:noProof/>
            <w:webHidden/>
          </w:rPr>
        </w:r>
        <w:r>
          <w:rPr>
            <w:noProof/>
            <w:webHidden/>
          </w:rPr>
          <w:fldChar w:fldCharType="separate"/>
        </w:r>
        <w:r>
          <w:rPr>
            <w:noProof/>
            <w:webHidden/>
          </w:rPr>
          <w:t>15</w:t>
        </w:r>
        <w:r>
          <w:rPr>
            <w:noProof/>
            <w:webHidden/>
          </w:rPr>
          <w:fldChar w:fldCharType="end"/>
        </w:r>
      </w:hyperlink>
    </w:p>
    <w:p w14:paraId="038FC8EF" w14:textId="2C399139"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26" w:history="1">
        <w:r w:rsidRPr="0047591A">
          <w:rPr>
            <w:rStyle w:val="Hyperlink"/>
            <w:noProof/>
          </w:rPr>
          <w:t>Figure 9. Concept sketch of cutter head, showing alternating teeth pattern and spacing (not to scale, all measurements in mm).</w:t>
        </w:r>
        <w:r>
          <w:rPr>
            <w:noProof/>
            <w:webHidden/>
          </w:rPr>
          <w:tab/>
        </w:r>
        <w:r>
          <w:rPr>
            <w:noProof/>
            <w:webHidden/>
          </w:rPr>
          <w:fldChar w:fldCharType="begin"/>
        </w:r>
        <w:r>
          <w:rPr>
            <w:noProof/>
            <w:webHidden/>
          </w:rPr>
          <w:instrText xml:space="preserve"> PAGEREF _Toc183847326 \h </w:instrText>
        </w:r>
        <w:r>
          <w:rPr>
            <w:noProof/>
            <w:webHidden/>
          </w:rPr>
        </w:r>
        <w:r>
          <w:rPr>
            <w:noProof/>
            <w:webHidden/>
          </w:rPr>
          <w:fldChar w:fldCharType="separate"/>
        </w:r>
        <w:r>
          <w:rPr>
            <w:noProof/>
            <w:webHidden/>
          </w:rPr>
          <w:t>15</w:t>
        </w:r>
        <w:r>
          <w:rPr>
            <w:noProof/>
            <w:webHidden/>
          </w:rPr>
          <w:fldChar w:fldCharType="end"/>
        </w:r>
      </w:hyperlink>
    </w:p>
    <w:p w14:paraId="3E1C2C86" w14:textId="50388284"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27" w:history="1">
        <w:r w:rsidRPr="0047591A">
          <w:rPr>
            <w:rStyle w:val="Hyperlink"/>
            <w:noProof/>
          </w:rPr>
          <w:t>Figure 10. Isolated isometric view of the shaft system.</w:t>
        </w:r>
        <w:r>
          <w:rPr>
            <w:noProof/>
            <w:webHidden/>
          </w:rPr>
          <w:tab/>
        </w:r>
        <w:r>
          <w:rPr>
            <w:noProof/>
            <w:webHidden/>
          </w:rPr>
          <w:fldChar w:fldCharType="begin"/>
        </w:r>
        <w:r>
          <w:rPr>
            <w:noProof/>
            <w:webHidden/>
          </w:rPr>
          <w:instrText xml:space="preserve"> PAGEREF _Toc183847327 \h </w:instrText>
        </w:r>
        <w:r>
          <w:rPr>
            <w:noProof/>
            <w:webHidden/>
          </w:rPr>
        </w:r>
        <w:r>
          <w:rPr>
            <w:noProof/>
            <w:webHidden/>
          </w:rPr>
          <w:fldChar w:fldCharType="separate"/>
        </w:r>
        <w:r>
          <w:rPr>
            <w:noProof/>
            <w:webHidden/>
          </w:rPr>
          <w:t>16</w:t>
        </w:r>
        <w:r>
          <w:rPr>
            <w:noProof/>
            <w:webHidden/>
          </w:rPr>
          <w:fldChar w:fldCharType="end"/>
        </w:r>
      </w:hyperlink>
    </w:p>
    <w:p w14:paraId="59E4F741" w14:textId="4DA9972D"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28" w:history="1">
        <w:r w:rsidRPr="0047591A">
          <w:rPr>
            <w:rStyle w:val="Hyperlink"/>
            <w:noProof/>
          </w:rPr>
          <w:t>Figure 11: Motor Schematic for the Marathon GT1026A</w:t>
        </w:r>
        <w:r>
          <w:rPr>
            <w:noProof/>
            <w:webHidden/>
          </w:rPr>
          <w:tab/>
        </w:r>
        <w:r>
          <w:rPr>
            <w:noProof/>
            <w:webHidden/>
          </w:rPr>
          <w:fldChar w:fldCharType="begin"/>
        </w:r>
        <w:r>
          <w:rPr>
            <w:noProof/>
            <w:webHidden/>
          </w:rPr>
          <w:instrText xml:space="preserve"> PAGEREF _Toc183847328 \h </w:instrText>
        </w:r>
        <w:r>
          <w:rPr>
            <w:noProof/>
            <w:webHidden/>
          </w:rPr>
        </w:r>
        <w:r>
          <w:rPr>
            <w:noProof/>
            <w:webHidden/>
          </w:rPr>
          <w:fldChar w:fldCharType="separate"/>
        </w:r>
        <w:r>
          <w:rPr>
            <w:noProof/>
            <w:webHidden/>
          </w:rPr>
          <w:t>18</w:t>
        </w:r>
        <w:r>
          <w:rPr>
            <w:noProof/>
            <w:webHidden/>
          </w:rPr>
          <w:fldChar w:fldCharType="end"/>
        </w:r>
      </w:hyperlink>
    </w:p>
    <w:p w14:paraId="3FEE6C01" w14:textId="33AC1098"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29" w:history="1">
        <w:r w:rsidRPr="0047591A">
          <w:rPr>
            <w:rStyle w:val="Hyperlink"/>
            <w:noProof/>
          </w:rPr>
          <w:t>Figure 12: three- stage planetary gearbox [1].</w:t>
        </w:r>
        <w:r>
          <w:rPr>
            <w:noProof/>
            <w:webHidden/>
          </w:rPr>
          <w:tab/>
        </w:r>
        <w:r>
          <w:rPr>
            <w:noProof/>
            <w:webHidden/>
          </w:rPr>
          <w:fldChar w:fldCharType="begin"/>
        </w:r>
        <w:r>
          <w:rPr>
            <w:noProof/>
            <w:webHidden/>
          </w:rPr>
          <w:instrText xml:space="preserve"> PAGEREF _Toc183847329 \h </w:instrText>
        </w:r>
        <w:r>
          <w:rPr>
            <w:noProof/>
            <w:webHidden/>
          </w:rPr>
        </w:r>
        <w:r>
          <w:rPr>
            <w:noProof/>
            <w:webHidden/>
          </w:rPr>
          <w:fldChar w:fldCharType="separate"/>
        </w:r>
        <w:r>
          <w:rPr>
            <w:noProof/>
            <w:webHidden/>
          </w:rPr>
          <w:t>19</w:t>
        </w:r>
        <w:r>
          <w:rPr>
            <w:noProof/>
            <w:webHidden/>
          </w:rPr>
          <w:fldChar w:fldCharType="end"/>
        </w:r>
      </w:hyperlink>
    </w:p>
    <w:p w14:paraId="38B231B7" w14:textId="3CAAD5B2"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30" w:history="1">
        <w:r w:rsidRPr="0047591A">
          <w:rPr>
            <w:rStyle w:val="Hyperlink"/>
            <w:noProof/>
          </w:rPr>
          <w:t>Figure 13: Shaft couplings [2], [3]</w:t>
        </w:r>
        <w:r>
          <w:rPr>
            <w:noProof/>
            <w:webHidden/>
          </w:rPr>
          <w:tab/>
        </w:r>
        <w:r>
          <w:rPr>
            <w:noProof/>
            <w:webHidden/>
          </w:rPr>
          <w:fldChar w:fldCharType="begin"/>
        </w:r>
        <w:r>
          <w:rPr>
            <w:noProof/>
            <w:webHidden/>
          </w:rPr>
          <w:instrText xml:space="preserve"> PAGEREF _Toc183847330 \h </w:instrText>
        </w:r>
        <w:r>
          <w:rPr>
            <w:noProof/>
            <w:webHidden/>
          </w:rPr>
        </w:r>
        <w:r>
          <w:rPr>
            <w:noProof/>
            <w:webHidden/>
          </w:rPr>
          <w:fldChar w:fldCharType="separate"/>
        </w:r>
        <w:r>
          <w:rPr>
            <w:noProof/>
            <w:webHidden/>
          </w:rPr>
          <w:t>19</w:t>
        </w:r>
        <w:r>
          <w:rPr>
            <w:noProof/>
            <w:webHidden/>
          </w:rPr>
          <w:fldChar w:fldCharType="end"/>
        </w:r>
      </w:hyperlink>
    </w:p>
    <w:p w14:paraId="2729FAAC" w14:textId="75EE3DDC"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31" w:history="1">
        <w:r w:rsidRPr="0047591A">
          <w:rPr>
            <w:rStyle w:val="Hyperlink"/>
            <w:noProof/>
          </w:rPr>
          <w:t>Figure 14: Auger Screw for Clay Removal</w:t>
        </w:r>
        <w:r>
          <w:rPr>
            <w:noProof/>
            <w:webHidden/>
          </w:rPr>
          <w:tab/>
        </w:r>
        <w:r>
          <w:rPr>
            <w:noProof/>
            <w:webHidden/>
          </w:rPr>
          <w:fldChar w:fldCharType="begin"/>
        </w:r>
        <w:r>
          <w:rPr>
            <w:noProof/>
            <w:webHidden/>
          </w:rPr>
          <w:instrText xml:space="preserve"> PAGEREF _Toc183847331 \h </w:instrText>
        </w:r>
        <w:r>
          <w:rPr>
            <w:noProof/>
            <w:webHidden/>
          </w:rPr>
        </w:r>
        <w:r>
          <w:rPr>
            <w:noProof/>
            <w:webHidden/>
          </w:rPr>
          <w:fldChar w:fldCharType="separate"/>
        </w:r>
        <w:r>
          <w:rPr>
            <w:noProof/>
            <w:webHidden/>
          </w:rPr>
          <w:t>20</w:t>
        </w:r>
        <w:r>
          <w:rPr>
            <w:noProof/>
            <w:webHidden/>
          </w:rPr>
          <w:fldChar w:fldCharType="end"/>
        </w:r>
      </w:hyperlink>
    </w:p>
    <w:p w14:paraId="10824D03" w14:textId="2351F653"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32" w:history="1">
        <w:r w:rsidRPr="0047591A">
          <w:rPr>
            <w:rStyle w:val="Hyperlink"/>
            <w:noProof/>
          </w:rPr>
          <w:t>Figure 15: Calculation for the basis of the clay</w:t>
        </w:r>
        <w:r>
          <w:rPr>
            <w:noProof/>
            <w:webHidden/>
          </w:rPr>
          <w:tab/>
        </w:r>
        <w:r>
          <w:rPr>
            <w:noProof/>
            <w:webHidden/>
          </w:rPr>
          <w:fldChar w:fldCharType="begin"/>
        </w:r>
        <w:r>
          <w:rPr>
            <w:noProof/>
            <w:webHidden/>
          </w:rPr>
          <w:instrText xml:space="preserve"> PAGEREF _Toc183847332 \h </w:instrText>
        </w:r>
        <w:r>
          <w:rPr>
            <w:noProof/>
            <w:webHidden/>
          </w:rPr>
        </w:r>
        <w:r>
          <w:rPr>
            <w:noProof/>
            <w:webHidden/>
          </w:rPr>
          <w:fldChar w:fldCharType="separate"/>
        </w:r>
        <w:r>
          <w:rPr>
            <w:noProof/>
            <w:webHidden/>
          </w:rPr>
          <w:t>21</w:t>
        </w:r>
        <w:r>
          <w:rPr>
            <w:noProof/>
            <w:webHidden/>
          </w:rPr>
          <w:fldChar w:fldCharType="end"/>
        </w:r>
      </w:hyperlink>
    </w:p>
    <w:p w14:paraId="71D12C3A" w14:textId="2B7C51DA"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33" w:history="1">
        <w:r w:rsidRPr="0047591A">
          <w:rPr>
            <w:rStyle w:val="Hyperlink"/>
            <w:noProof/>
          </w:rPr>
          <w:t>Figure 16: Engineering Drawing of the Marathon X029</w:t>
        </w:r>
        <w:r>
          <w:rPr>
            <w:noProof/>
            <w:webHidden/>
          </w:rPr>
          <w:tab/>
        </w:r>
        <w:r>
          <w:rPr>
            <w:noProof/>
            <w:webHidden/>
          </w:rPr>
          <w:fldChar w:fldCharType="begin"/>
        </w:r>
        <w:r>
          <w:rPr>
            <w:noProof/>
            <w:webHidden/>
          </w:rPr>
          <w:instrText xml:space="preserve"> PAGEREF _Toc183847333 \h </w:instrText>
        </w:r>
        <w:r>
          <w:rPr>
            <w:noProof/>
            <w:webHidden/>
          </w:rPr>
        </w:r>
        <w:r>
          <w:rPr>
            <w:noProof/>
            <w:webHidden/>
          </w:rPr>
          <w:fldChar w:fldCharType="separate"/>
        </w:r>
        <w:r>
          <w:rPr>
            <w:noProof/>
            <w:webHidden/>
          </w:rPr>
          <w:t>22</w:t>
        </w:r>
        <w:r>
          <w:rPr>
            <w:noProof/>
            <w:webHidden/>
          </w:rPr>
          <w:fldChar w:fldCharType="end"/>
        </w:r>
      </w:hyperlink>
    </w:p>
    <w:p w14:paraId="009A997F" w14:textId="048B6297"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34" w:history="1">
        <w:r w:rsidRPr="0047591A">
          <w:rPr>
            <w:rStyle w:val="Hyperlink"/>
            <w:noProof/>
          </w:rPr>
          <w:t>Figure 17: Worm and worm gears</w:t>
        </w:r>
        <w:r>
          <w:rPr>
            <w:noProof/>
            <w:webHidden/>
          </w:rPr>
          <w:tab/>
        </w:r>
        <w:r>
          <w:rPr>
            <w:noProof/>
            <w:webHidden/>
          </w:rPr>
          <w:fldChar w:fldCharType="begin"/>
        </w:r>
        <w:r>
          <w:rPr>
            <w:noProof/>
            <w:webHidden/>
          </w:rPr>
          <w:instrText xml:space="preserve"> PAGEREF _Toc183847334 \h </w:instrText>
        </w:r>
        <w:r>
          <w:rPr>
            <w:noProof/>
            <w:webHidden/>
          </w:rPr>
        </w:r>
        <w:r>
          <w:rPr>
            <w:noProof/>
            <w:webHidden/>
          </w:rPr>
          <w:fldChar w:fldCharType="separate"/>
        </w:r>
        <w:r>
          <w:rPr>
            <w:noProof/>
            <w:webHidden/>
          </w:rPr>
          <w:t>23</w:t>
        </w:r>
        <w:r>
          <w:rPr>
            <w:noProof/>
            <w:webHidden/>
          </w:rPr>
          <w:fldChar w:fldCharType="end"/>
        </w:r>
      </w:hyperlink>
    </w:p>
    <w:p w14:paraId="45FF4A52" w14:textId="4D0B6FE9"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35" w:history="1">
        <w:r w:rsidRPr="0047591A">
          <w:rPr>
            <w:rStyle w:val="Hyperlink"/>
            <w:noProof/>
          </w:rPr>
          <w:t>Figure 18: Frame of Digging Machine with Linear Actuators at all four corners</w:t>
        </w:r>
        <w:r>
          <w:rPr>
            <w:noProof/>
            <w:webHidden/>
          </w:rPr>
          <w:tab/>
        </w:r>
        <w:r>
          <w:rPr>
            <w:noProof/>
            <w:webHidden/>
          </w:rPr>
          <w:fldChar w:fldCharType="begin"/>
        </w:r>
        <w:r>
          <w:rPr>
            <w:noProof/>
            <w:webHidden/>
          </w:rPr>
          <w:instrText xml:space="preserve"> PAGEREF _Toc183847335 \h </w:instrText>
        </w:r>
        <w:r>
          <w:rPr>
            <w:noProof/>
            <w:webHidden/>
          </w:rPr>
        </w:r>
        <w:r>
          <w:rPr>
            <w:noProof/>
            <w:webHidden/>
          </w:rPr>
          <w:fldChar w:fldCharType="separate"/>
        </w:r>
        <w:r>
          <w:rPr>
            <w:noProof/>
            <w:webHidden/>
          </w:rPr>
          <w:t>27</w:t>
        </w:r>
        <w:r>
          <w:rPr>
            <w:noProof/>
            <w:webHidden/>
          </w:rPr>
          <w:fldChar w:fldCharType="end"/>
        </w:r>
      </w:hyperlink>
    </w:p>
    <w:p w14:paraId="6DD2F392" w14:textId="08D74233"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36" w:history="1">
        <w:r w:rsidRPr="0047591A">
          <w:rPr>
            <w:rStyle w:val="Hyperlink"/>
            <w:noProof/>
          </w:rPr>
          <w:t>Figure 19: Igus Drylin Linear Guide</w:t>
        </w:r>
        <w:r>
          <w:rPr>
            <w:noProof/>
            <w:webHidden/>
          </w:rPr>
          <w:tab/>
        </w:r>
        <w:r>
          <w:rPr>
            <w:noProof/>
            <w:webHidden/>
          </w:rPr>
          <w:fldChar w:fldCharType="begin"/>
        </w:r>
        <w:r>
          <w:rPr>
            <w:noProof/>
            <w:webHidden/>
          </w:rPr>
          <w:instrText xml:space="preserve"> PAGEREF _Toc183847336 \h </w:instrText>
        </w:r>
        <w:r>
          <w:rPr>
            <w:noProof/>
            <w:webHidden/>
          </w:rPr>
        </w:r>
        <w:r>
          <w:rPr>
            <w:noProof/>
            <w:webHidden/>
          </w:rPr>
          <w:fldChar w:fldCharType="separate"/>
        </w:r>
        <w:r>
          <w:rPr>
            <w:noProof/>
            <w:webHidden/>
          </w:rPr>
          <w:t>28</w:t>
        </w:r>
        <w:r>
          <w:rPr>
            <w:noProof/>
            <w:webHidden/>
          </w:rPr>
          <w:fldChar w:fldCharType="end"/>
        </w:r>
      </w:hyperlink>
    </w:p>
    <w:p w14:paraId="50D70DCA" w14:textId="63EF9C60"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37" w:history="1">
        <w:r w:rsidRPr="0047591A">
          <w:rPr>
            <w:rStyle w:val="Hyperlink"/>
            <w:noProof/>
          </w:rPr>
          <w:t>Figure 20: Power Calculations for the cutter head system</w:t>
        </w:r>
        <w:r>
          <w:rPr>
            <w:noProof/>
            <w:webHidden/>
          </w:rPr>
          <w:tab/>
        </w:r>
        <w:r>
          <w:rPr>
            <w:noProof/>
            <w:webHidden/>
          </w:rPr>
          <w:fldChar w:fldCharType="begin"/>
        </w:r>
        <w:r>
          <w:rPr>
            <w:noProof/>
            <w:webHidden/>
          </w:rPr>
          <w:instrText xml:space="preserve"> PAGEREF _Toc183847337 \h </w:instrText>
        </w:r>
        <w:r>
          <w:rPr>
            <w:noProof/>
            <w:webHidden/>
          </w:rPr>
        </w:r>
        <w:r>
          <w:rPr>
            <w:noProof/>
            <w:webHidden/>
          </w:rPr>
          <w:fldChar w:fldCharType="separate"/>
        </w:r>
        <w:r>
          <w:rPr>
            <w:noProof/>
            <w:webHidden/>
          </w:rPr>
          <w:t>29</w:t>
        </w:r>
        <w:r>
          <w:rPr>
            <w:noProof/>
            <w:webHidden/>
          </w:rPr>
          <w:fldChar w:fldCharType="end"/>
        </w:r>
      </w:hyperlink>
    </w:p>
    <w:p w14:paraId="6538F1FF" w14:textId="6090B92F"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38" w:history="1">
        <w:r w:rsidRPr="0047591A">
          <w:rPr>
            <w:rStyle w:val="Hyperlink"/>
            <w:noProof/>
          </w:rPr>
          <w:t>Figure 21: Power Calculations for the auger system</w:t>
        </w:r>
        <w:r>
          <w:rPr>
            <w:noProof/>
            <w:webHidden/>
          </w:rPr>
          <w:tab/>
        </w:r>
        <w:r>
          <w:rPr>
            <w:noProof/>
            <w:webHidden/>
          </w:rPr>
          <w:fldChar w:fldCharType="begin"/>
        </w:r>
        <w:r>
          <w:rPr>
            <w:noProof/>
            <w:webHidden/>
          </w:rPr>
          <w:instrText xml:space="preserve"> PAGEREF _Toc183847338 \h </w:instrText>
        </w:r>
        <w:r>
          <w:rPr>
            <w:noProof/>
            <w:webHidden/>
          </w:rPr>
        </w:r>
        <w:r>
          <w:rPr>
            <w:noProof/>
            <w:webHidden/>
          </w:rPr>
          <w:fldChar w:fldCharType="separate"/>
        </w:r>
        <w:r>
          <w:rPr>
            <w:noProof/>
            <w:webHidden/>
          </w:rPr>
          <w:t>29</w:t>
        </w:r>
        <w:r>
          <w:rPr>
            <w:noProof/>
            <w:webHidden/>
          </w:rPr>
          <w:fldChar w:fldCharType="end"/>
        </w:r>
      </w:hyperlink>
    </w:p>
    <w:p w14:paraId="54A8A7E4" w14:textId="14B0FA22"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39" w:history="1">
        <w:r w:rsidRPr="0047591A">
          <w:rPr>
            <w:rStyle w:val="Hyperlink"/>
            <w:noProof/>
          </w:rPr>
          <w:t>Figure 22: Simplification of Custom Cutterhead CAD</w:t>
        </w:r>
        <w:r>
          <w:rPr>
            <w:noProof/>
            <w:webHidden/>
          </w:rPr>
          <w:tab/>
        </w:r>
        <w:r>
          <w:rPr>
            <w:noProof/>
            <w:webHidden/>
          </w:rPr>
          <w:fldChar w:fldCharType="begin"/>
        </w:r>
        <w:r>
          <w:rPr>
            <w:noProof/>
            <w:webHidden/>
          </w:rPr>
          <w:instrText xml:space="preserve"> PAGEREF _Toc183847339 \h </w:instrText>
        </w:r>
        <w:r>
          <w:rPr>
            <w:noProof/>
            <w:webHidden/>
          </w:rPr>
        </w:r>
        <w:r>
          <w:rPr>
            <w:noProof/>
            <w:webHidden/>
          </w:rPr>
          <w:fldChar w:fldCharType="separate"/>
        </w:r>
        <w:r>
          <w:rPr>
            <w:noProof/>
            <w:webHidden/>
          </w:rPr>
          <w:t>32</w:t>
        </w:r>
        <w:r>
          <w:rPr>
            <w:noProof/>
            <w:webHidden/>
          </w:rPr>
          <w:fldChar w:fldCharType="end"/>
        </w:r>
      </w:hyperlink>
    </w:p>
    <w:p w14:paraId="653DB104" w14:textId="459523DD"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40" w:history="1">
        <w:r w:rsidRPr="0047591A">
          <w:rPr>
            <w:rStyle w:val="Hyperlink"/>
            <w:noProof/>
          </w:rPr>
          <w:t>Figure 23: Torsion Load FEA, showing max Von Mises of 219 MPa</w:t>
        </w:r>
        <w:r>
          <w:rPr>
            <w:noProof/>
            <w:webHidden/>
          </w:rPr>
          <w:tab/>
        </w:r>
        <w:r>
          <w:rPr>
            <w:noProof/>
            <w:webHidden/>
          </w:rPr>
          <w:fldChar w:fldCharType="begin"/>
        </w:r>
        <w:r>
          <w:rPr>
            <w:noProof/>
            <w:webHidden/>
          </w:rPr>
          <w:instrText xml:space="preserve"> PAGEREF _Toc183847340 \h </w:instrText>
        </w:r>
        <w:r>
          <w:rPr>
            <w:noProof/>
            <w:webHidden/>
          </w:rPr>
        </w:r>
        <w:r>
          <w:rPr>
            <w:noProof/>
            <w:webHidden/>
          </w:rPr>
          <w:fldChar w:fldCharType="separate"/>
        </w:r>
        <w:r>
          <w:rPr>
            <w:noProof/>
            <w:webHidden/>
          </w:rPr>
          <w:t>33</w:t>
        </w:r>
        <w:r>
          <w:rPr>
            <w:noProof/>
            <w:webHidden/>
          </w:rPr>
          <w:fldChar w:fldCharType="end"/>
        </w:r>
      </w:hyperlink>
    </w:p>
    <w:p w14:paraId="0ABCC278" w14:textId="4C8F8D9B"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41" w:history="1">
        <w:r w:rsidRPr="0047591A">
          <w:rPr>
            <w:rStyle w:val="Hyperlink"/>
            <w:noProof/>
          </w:rPr>
          <w:t>Figure 24: Top View of the Dynamic Platform and Frame and Forces and Moments present</w:t>
        </w:r>
        <w:r>
          <w:rPr>
            <w:noProof/>
            <w:webHidden/>
          </w:rPr>
          <w:tab/>
        </w:r>
        <w:r>
          <w:rPr>
            <w:noProof/>
            <w:webHidden/>
          </w:rPr>
          <w:fldChar w:fldCharType="begin"/>
        </w:r>
        <w:r>
          <w:rPr>
            <w:noProof/>
            <w:webHidden/>
          </w:rPr>
          <w:instrText xml:space="preserve"> PAGEREF _Toc183847341 \h </w:instrText>
        </w:r>
        <w:r>
          <w:rPr>
            <w:noProof/>
            <w:webHidden/>
          </w:rPr>
        </w:r>
        <w:r>
          <w:rPr>
            <w:noProof/>
            <w:webHidden/>
          </w:rPr>
          <w:fldChar w:fldCharType="separate"/>
        </w:r>
        <w:r>
          <w:rPr>
            <w:noProof/>
            <w:webHidden/>
          </w:rPr>
          <w:t>34</w:t>
        </w:r>
        <w:r>
          <w:rPr>
            <w:noProof/>
            <w:webHidden/>
          </w:rPr>
          <w:fldChar w:fldCharType="end"/>
        </w:r>
      </w:hyperlink>
    </w:p>
    <w:p w14:paraId="067D2B2C" w14:textId="47233BB4"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42" w:history="1">
        <w:r w:rsidRPr="0047591A">
          <w:rPr>
            <w:rStyle w:val="Hyperlink"/>
            <w:noProof/>
          </w:rPr>
          <w:t>Figure 25: Spec of the 20HP motor showing how current and torque are related</w:t>
        </w:r>
        <w:r>
          <w:rPr>
            <w:noProof/>
            <w:webHidden/>
          </w:rPr>
          <w:tab/>
        </w:r>
        <w:r>
          <w:rPr>
            <w:noProof/>
            <w:webHidden/>
          </w:rPr>
          <w:fldChar w:fldCharType="begin"/>
        </w:r>
        <w:r>
          <w:rPr>
            <w:noProof/>
            <w:webHidden/>
          </w:rPr>
          <w:instrText xml:space="preserve"> PAGEREF _Toc183847342 \h </w:instrText>
        </w:r>
        <w:r>
          <w:rPr>
            <w:noProof/>
            <w:webHidden/>
          </w:rPr>
        </w:r>
        <w:r>
          <w:rPr>
            <w:noProof/>
            <w:webHidden/>
          </w:rPr>
          <w:fldChar w:fldCharType="separate"/>
        </w:r>
        <w:r>
          <w:rPr>
            <w:noProof/>
            <w:webHidden/>
          </w:rPr>
          <w:t>35</w:t>
        </w:r>
        <w:r>
          <w:rPr>
            <w:noProof/>
            <w:webHidden/>
          </w:rPr>
          <w:fldChar w:fldCharType="end"/>
        </w:r>
      </w:hyperlink>
    </w:p>
    <w:p w14:paraId="0AEDE598" w14:textId="7ED5D528"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43" w:history="1">
        <w:r w:rsidRPr="0047591A">
          <w:rPr>
            <w:rStyle w:val="Hyperlink"/>
            <w:noProof/>
          </w:rPr>
          <w:t>Figure 26: High Level Sensor Location Map, all electronics not explicitly shown on the drawing will be located in the stack</w:t>
        </w:r>
        <w:r>
          <w:rPr>
            <w:noProof/>
            <w:webHidden/>
          </w:rPr>
          <w:tab/>
        </w:r>
        <w:r>
          <w:rPr>
            <w:noProof/>
            <w:webHidden/>
          </w:rPr>
          <w:fldChar w:fldCharType="begin"/>
        </w:r>
        <w:r>
          <w:rPr>
            <w:noProof/>
            <w:webHidden/>
          </w:rPr>
          <w:instrText xml:space="preserve"> PAGEREF _Toc183847343 \h </w:instrText>
        </w:r>
        <w:r>
          <w:rPr>
            <w:noProof/>
            <w:webHidden/>
          </w:rPr>
        </w:r>
        <w:r>
          <w:rPr>
            <w:noProof/>
            <w:webHidden/>
          </w:rPr>
          <w:fldChar w:fldCharType="separate"/>
        </w:r>
        <w:r>
          <w:rPr>
            <w:noProof/>
            <w:webHidden/>
          </w:rPr>
          <w:t>37</w:t>
        </w:r>
        <w:r>
          <w:rPr>
            <w:noProof/>
            <w:webHidden/>
          </w:rPr>
          <w:fldChar w:fldCharType="end"/>
        </w:r>
      </w:hyperlink>
    </w:p>
    <w:p w14:paraId="638DAAF2" w14:textId="4A515325"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44" w:history="1">
        <w:r w:rsidRPr="0047591A">
          <w:rPr>
            <w:rStyle w:val="Hyperlink"/>
            <w:noProof/>
          </w:rPr>
          <w:t>Figure 27: Raspberry Pi Pin Layout Reference</w:t>
        </w:r>
        <w:r>
          <w:rPr>
            <w:noProof/>
            <w:webHidden/>
          </w:rPr>
          <w:tab/>
        </w:r>
        <w:r>
          <w:rPr>
            <w:noProof/>
            <w:webHidden/>
          </w:rPr>
          <w:fldChar w:fldCharType="begin"/>
        </w:r>
        <w:r>
          <w:rPr>
            <w:noProof/>
            <w:webHidden/>
          </w:rPr>
          <w:instrText xml:space="preserve"> PAGEREF _Toc183847344 \h </w:instrText>
        </w:r>
        <w:r>
          <w:rPr>
            <w:noProof/>
            <w:webHidden/>
          </w:rPr>
        </w:r>
        <w:r>
          <w:rPr>
            <w:noProof/>
            <w:webHidden/>
          </w:rPr>
          <w:fldChar w:fldCharType="separate"/>
        </w:r>
        <w:r>
          <w:rPr>
            <w:noProof/>
            <w:webHidden/>
          </w:rPr>
          <w:t>38</w:t>
        </w:r>
        <w:r>
          <w:rPr>
            <w:noProof/>
            <w:webHidden/>
          </w:rPr>
          <w:fldChar w:fldCharType="end"/>
        </w:r>
      </w:hyperlink>
    </w:p>
    <w:p w14:paraId="4CE3DEA1" w14:textId="7615EACD"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45" w:history="1">
        <w:r w:rsidRPr="0047591A">
          <w:rPr>
            <w:rStyle w:val="Hyperlink"/>
            <w:noProof/>
          </w:rPr>
          <w:t>Figure 28: Electrical Schematic of the Control System Hardware along with the power supply to the motor.</w:t>
        </w:r>
        <w:r>
          <w:rPr>
            <w:noProof/>
            <w:webHidden/>
          </w:rPr>
          <w:tab/>
        </w:r>
        <w:r>
          <w:rPr>
            <w:noProof/>
            <w:webHidden/>
          </w:rPr>
          <w:fldChar w:fldCharType="begin"/>
        </w:r>
        <w:r>
          <w:rPr>
            <w:noProof/>
            <w:webHidden/>
          </w:rPr>
          <w:instrText xml:space="preserve"> PAGEREF _Toc183847345 \h </w:instrText>
        </w:r>
        <w:r>
          <w:rPr>
            <w:noProof/>
            <w:webHidden/>
          </w:rPr>
        </w:r>
        <w:r>
          <w:rPr>
            <w:noProof/>
            <w:webHidden/>
          </w:rPr>
          <w:fldChar w:fldCharType="separate"/>
        </w:r>
        <w:r>
          <w:rPr>
            <w:noProof/>
            <w:webHidden/>
          </w:rPr>
          <w:t>38</w:t>
        </w:r>
        <w:r>
          <w:rPr>
            <w:noProof/>
            <w:webHidden/>
          </w:rPr>
          <w:fldChar w:fldCharType="end"/>
        </w:r>
      </w:hyperlink>
    </w:p>
    <w:p w14:paraId="5CE0A2B9" w14:textId="01863544"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46" w:history="1">
        <w:r w:rsidRPr="0047591A">
          <w:rPr>
            <w:rStyle w:val="Hyperlink"/>
            <w:noProof/>
          </w:rPr>
          <w:t>Figure 29: Potential Layout of the GUI. Note Not all contents on figure are expected to be on final GUI, only a prototype.</w:t>
        </w:r>
        <w:r>
          <w:rPr>
            <w:noProof/>
            <w:webHidden/>
          </w:rPr>
          <w:tab/>
        </w:r>
        <w:r>
          <w:rPr>
            <w:noProof/>
            <w:webHidden/>
          </w:rPr>
          <w:fldChar w:fldCharType="begin"/>
        </w:r>
        <w:r>
          <w:rPr>
            <w:noProof/>
            <w:webHidden/>
          </w:rPr>
          <w:instrText xml:space="preserve"> PAGEREF _Toc183847346 \h </w:instrText>
        </w:r>
        <w:r>
          <w:rPr>
            <w:noProof/>
            <w:webHidden/>
          </w:rPr>
        </w:r>
        <w:r>
          <w:rPr>
            <w:noProof/>
            <w:webHidden/>
          </w:rPr>
          <w:fldChar w:fldCharType="separate"/>
        </w:r>
        <w:r>
          <w:rPr>
            <w:noProof/>
            <w:webHidden/>
          </w:rPr>
          <w:t>39</w:t>
        </w:r>
        <w:r>
          <w:rPr>
            <w:noProof/>
            <w:webHidden/>
          </w:rPr>
          <w:fldChar w:fldCharType="end"/>
        </w:r>
      </w:hyperlink>
    </w:p>
    <w:p w14:paraId="30CF840D" w14:textId="29B6F2AF"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47" w:history="1">
        <w:r w:rsidRPr="0047591A">
          <w:rPr>
            <w:rStyle w:val="Hyperlink"/>
            <w:noProof/>
          </w:rPr>
          <w:t>Figure 30: Code snippet for implementing front end.</w:t>
        </w:r>
        <w:r>
          <w:rPr>
            <w:noProof/>
            <w:webHidden/>
          </w:rPr>
          <w:tab/>
        </w:r>
        <w:r>
          <w:rPr>
            <w:noProof/>
            <w:webHidden/>
          </w:rPr>
          <w:fldChar w:fldCharType="begin"/>
        </w:r>
        <w:r>
          <w:rPr>
            <w:noProof/>
            <w:webHidden/>
          </w:rPr>
          <w:instrText xml:space="preserve"> PAGEREF _Toc183847347 \h </w:instrText>
        </w:r>
        <w:r>
          <w:rPr>
            <w:noProof/>
            <w:webHidden/>
          </w:rPr>
        </w:r>
        <w:r>
          <w:rPr>
            <w:noProof/>
            <w:webHidden/>
          </w:rPr>
          <w:fldChar w:fldCharType="separate"/>
        </w:r>
        <w:r>
          <w:rPr>
            <w:noProof/>
            <w:webHidden/>
          </w:rPr>
          <w:t>39</w:t>
        </w:r>
        <w:r>
          <w:rPr>
            <w:noProof/>
            <w:webHidden/>
          </w:rPr>
          <w:fldChar w:fldCharType="end"/>
        </w:r>
      </w:hyperlink>
    </w:p>
    <w:p w14:paraId="2409AF55" w14:textId="6C63BFA2"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48" w:history="1">
        <w:r w:rsidRPr="0047591A">
          <w:rPr>
            <w:rStyle w:val="Hyperlink"/>
            <w:noProof/>
          </w:rPr>
          <w:t>Figure 31: Safety Interlock Mechanism Flow Chart. See section 3.5 for details on the functionality and implementation of the safety interlock system.</w:t>
        </w:r>
        <w:r>
          <w:rPr>
            <w:noProof/>
            <w:webHidden/>
          </w:rPr>
          <w:tab/>
        </w:r>
        <w:r>
          <w:rPr>
            <w:noProof/>
            <w:webHidden/>
          </w:rPr>
          <w:fldChar w:fldCharType="begin"/>
        </w:r>
        <w:r>
          <w:rPr>
            <w:noProof/>
            <w:webHidden/>
          </w:rPr>
          <w:instrText xml:space="preserve"> PAGEREF _Toc183847348 \h </w:instrText>
        </w:r>
        <w:r>
          <w:rPr>
            <w:noProof/>
            <w:webHidden/>
          </w:rPr>
        </w:r>
        <w:r>
          <w:rPr>
            <w:noProof/>
            <w:webHidden/>
          </w:rPr>
          <w:fldChar w:fldCharType="separate"/>
        </w:r>
        <w:r>
          <w:rPr>
            <w:noProof/>
            <w:webHidden/>
          </w:rPr>
          <w:t>41</w:t>
        </w:r>
        <w:r>
          <w:rPr>
            <w:noProof/>
            <w:webHidden/>
          </w:rPr>
          <w:fldChar w:fldCharType="end"/>
        </w:r>
      </w:hyperlink>
    </w:p>
    <w:p w14:paraId="229803BB" w14:textId="6186B523"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49" w:history="1">
        <w:r w:rsidRPr="0047591A">
          <w:rPr>
            <w:rStyle w:val="Hyperlink"/>
            <w:noProof/>
          </w:rPr>
          <w:t>Figure 32: Proper lifting procedures</w:t>
        </w:r>
        <w:r>
          <w:rPr>
            <w:noProof/>
            <w:webHidden/>
          </w:rPr>
          <w:tab/>
        </w:r>
        <w:r>
          <w:rPr>
            <w:noProof/>
            <w:webHidden/>
          </w:rPr>
          <w:fldChar w:fldCharType="begin"/>
        </w:r>
        <w:r>
          <w:rPr>
            <w:noProof/>
            <w:webHidden/>
          </w:rPr>
          <w:instrText xml:space="preserve"> PAGEREF _Toc183847349 \h </w:instrText>
        </w:r>
        <w:r>
          <w:rPr>
            <w:noProof/>
            <w:webHidden/>
          </w:rPr>
        </w:r>
        <w:r>
          <w:rPr>
            <w:noProof/>
            <w:webHidden/>
          </w:rPr>
          <w:fldChar w:fldCharType="separate"/>
        </w:r>
        <w:r>
          <w:rPr>
            <w:noProof/>
            <w:webHidden/>
          </w:rPr>
          <w:t>43</w:t>
        </w:r>
        <w:r>
          <w:rPr>
            <w:noProof/>
            <w:webHidden/>
          </w:rPr>
          <w:fldChar w:fldCharType="end"/>
        </w:r>
      </w:hyperlink>
    </w:p>
    <w:p w14:paraId="3CD3EB16" w14:textId="48C50961"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50" w:history="1">
        <w:r w:rsidRPr="0047591A">
          <w:rPr>
            <w:rStyle w:val="Hyperlink"/>
            <w:noProof/>
          </w:rPr>
          <w:t>Figure 33: Cargo hooks in the cargo space of the 2023 Ford Escape.</w:t>
        </w:r>
        <w:r>
          <w:rPr>
            <w:noProof/>
            <w:webHidden/>
          </w:rPr>
          <w:tab/>
        </w:r>
        <w:r>
          <w:rPr>
            <w:noProof/>
            <w:webHidden/>
          </w:rPr>
          <w:fldChar w:fldCharType="begin"/>
        </w:r>
        <w:r>
          <w:rPr>
            <w:noProof/>
            <w:webHidden/>
          </w:rPr>
          <w:instrText xml:space="preserve"> PAGEREF _Toc183847350 \h </w:instrText>
        </w:r>
        <w:r>
          <w:rPr>
            <w:noProof/>
            <w:webHidden/>
          </w:rPr>
        </w:r>
        <w:r>
          <w:rPr>
            <w:noProof/>
            <w:webHidden/>
          </w:rPr>
          <w:fldChar w:fldCharType="separate"/>
        </w:r>
        <w:r>
          <w:rPr>
            <w:noProof/>
            <w:webHidden/>
          </w:rPr>
          <w:t>44</w:t>
        </w:r>
        <w:r>
          <w:rPr>
            <w:noProof/>
            <w:webHidden/>
          </w:rPr>
          <w:fldChar w:fldCharType="end"/>
        </w:r>
      </w:hyperlink>
    </w:p>
    <w:p w14:paraId="28EE6FC7" w14:textId="1145018B"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51" w:history="1">
        <w:r w:rsidRPr="0047591A">
          <w:rPr>
            <w:rStyle w:val="Hyperlink"/>
            <w:noProof/>
          </w:rPr>
          <w:t>Figure 34: Cargo hooks in the cargo space of the 2023 Ford Escape.</w:t>
        </w:r>
        <w:r>
          <w:rPr>
            <w:noProof/>
            <w:webHidden/>
          </w:rPr>
          <w:tab/>
        </w:r>
        <w:r>
          <w:rPr>
            <w:noProof/>
            <w:webHidden/>
          </w:rPr>
          <w:fldChar w:fldCharType="begin"/>
        </w:r>
        <w:r>
          <w:rPr>
            <w:noProof/>
            <w:webHidden/>
          </w:rPr>
          <w:instrText xml:space="preserve"> PAGEREF _Toc183847351 \h </w:instrText>
        </w:r>
        <w:r>
          <w:rPr>
            <w:noProof/>
            <w:webHidden/>
          </w:rPr>
        </w:r>
        <w:r>
          <w:rPr>
            <w:noProof/>
            <w:webHidden/>
          </w:rPr>
          <w:fldChar w:fldCharType="separate"/>
        </w:r>
        <w:r>
          <w:rPr>
            <w:noProof/>
            <w:webHidden/>
          </w:rPr>
          <w:t>44</w:t>
        </w:r>
        <w:r>
          <w:rPr>
            <w:noProof/>
            <w:webHidden/>
          </w:rPr>
          <w:fldChar w:fldCharType="end"/>
        </w:r>
      </w:hyperlink>
    </w:p>
    <w:p w14:paraId="5E42F564" w14:textId="21191919"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52" w:history="1">
        <w:r w:rsidRPr="0047591A">
          <w:rPr>
            <w:rStyle w:val="Hyperlink"/>
            <w:noProof/>
          </w:rPr>
          <w:t>Figure 35: Cargo hooks in the cargo space of the 2023 Ford Escape.</w:t>
        </w:r>
        <w:r>
          <w:rPr>
            <w:noProof/>
            <w:webHidden/>
          </w:rPr>
          <w:tab/>
        </w:r>
        <w:r>
          <w:rPr>
            <w:noProof/>
            <w:webHidden/>
          </w:rPr>
          <w:fldChar w:fldCharType="begin"/>
        </w:r>
        <w:r>
          <w:rPr>
            <w:noProof/>
            <w:webHidden/>
          </w:rPr>
          <w:instrText xml:space="preserve"> PAGEREF _Toc183847352 \h </w:instrText>
        </w:r>
        <w:r>
          <w:rPr>
            <w:noProof/>
            <w:webHidden/>
          </w:rPr>
        </w:r>
        <w:r>
          <w:rPr>
            <w:noProof/>
            <w:webHidden/>
          </w:rPr>
          <w:fldChar w:fldCharType="separate"/>
        </w:r>
        <w:r>
          <w:rPr>
            <w:noProof/>
            <w:webHidden/>
          </w:rPr>
          <w:t>44</w:t>
        </w:r>
        <w:r>
          <w:rPr>
            <w:noProof/>
            <w:webHidden/>
          </w:rPr>
          <w:fldChar w:fldCharType="end"/>
        </w:r>
      </w:hyperlink>
    </w:p>
    <w:p w14:paraId="49CCDDD6" w14:textId="6777E8B4"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53" w:history="1">
        <w:r w:rsidRPr="0047591A">
          <w:rPr>
            <w:rStyle w:val="Hyperlink"/>
            <w:noProof/>
          </w:rPr>
          <w:t>Figure 36: 2023 Ford Escape to be rented for transportation.</w:t>
        </w:r>
        <w:r>
          <w:rPr>
            <w:noProof/>
            <w:webHidden/>
          </w:rPr>
          <w:tab/>
        </w:r>
        <w:r>
          <w:rPr>
            <w:noProof/>
            <w:webHidden/>
          </w:rPr>
          <w:fldChar w:fldCharType="begin"/>
        </w:r>
        <w:r>
          <w:rPr>
            <w:noProof/>
            <w:webHidden/>
          </w:rPr>
          <w:instrText xml:space="preserve"> PAGEREF _Toc183847353 \h </w:instrText>
        </w:r>
        <w:r>
          <w:rPr>
            <w:noProof/>
            <w:webHidden/>
          </w:rPr>
        </w:r>
        <w:r>
          <w:rPr>
            <w:noProof/>
            <w:webHidden/>
          </w:rPr>
          <w:fldChar w:fldCharType="separate"/>
        </w:r>
        <w:r>
          <w:rPr>
            <w:noProof/>
            <w:webHidden/>
          </w:rPr>
          <w:t>44</w:t>
        </w:r>
        <w:r>
          <w:rPr>
            <w:noProof/>
            <w:webHidden/>
          </w:rPr>
          <w:fldChar w:fldCharType="end"/>
        </w:r>
      </w:hyperlink>
    </w:p>
    <w:p w14:paraId="536732C8" w14:textId="2B5F580C"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54" w:history="1">
        <w:r w:rsidRPr="0047591A">
          <w:rPr>
            <w:rStyle w:val="Hyperlink"/>
            <w:noProof/>
          </w:rPr>
          <w:t>Figure 37: Projected FedEx LTL Freight transportation timeline.</w:t>
        </w:r>
        <w:r>
          <w:rPr>
            <w:noProof/>
            <w:webHidden/>
          </w:rPr>
          <w:tab/>
        </w:r>
        <w:r>
          <w:rPr>
            <w:noProof/>
            <w:webHidden/>
          </w:rPr>
          <w:fldChar w:fldCharType="begin"/>
        </w:r>
        <w:r>
          <w:rPr>
            <w:noProof/>
            <w:webHidden/>
          </w:rPr>
          <w:instrText xml:space="preserve"> PAGEREF _Toc183847354 \h </w:instrText>
        </w:r>
        <w:r>
          <w:rPr>
            <w:noProof/>
            <w:webHidden/>
          </w:rPr>
        </w:r>
        <w:r>
          <w:rPr>
            <w:noProof/>
            <w:webHidden/>
          </w:rPr>
          <w:fldChar w:fldCharType="separate"/>
        </w:r>
        <w:r>
          <w:rPr>
            <w:noProof/>
            <w:webHidden/>
          </w:rPr>
          <w:t>45</w:t>
        </w:r>
        <w:r>
          <w:rPr>
            <w:noProof/>
            <w:webHidden/>
          </w:rPr>
          <w:fldChar w:fldCharType="end"/>
        </w:r>
      </w:hyperlink>
    </w:p>
    <w:p w14:paraId="39140CE8" w14:textId="2E5029F5"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55" w:history="1">
        <w:r w:rsidRPr="0047591A">
          <w:rPr>
            <w:rStyle w:val="Hyperlink"/>
            <w:noProof/>
          </w:rPr>
          <w:t>Figure 38: Examples of items used for securing the VBM in the back of the car [4], [5],</w:t>
        </w:r>
        <w:r>
          <w:rPr>
            <w:noProof/>
            <w:webHidden/>
          </w:rPr>
          <w:tab/>
        </w:r>
        <w:r>
          <w:rPr>
            <w:noProof/>
            <w:webHidden/>
          </w:rPr>
          <w:fldChar w:fldCharType="begin"/>
        </w:r>
        <w:r>
          <w:rPr>
            <w:noProof/>
            <w:webHidden/>
          </w:rPr>
          <w:instrText xml:space="preserve"> PAGEREF _Toc183847355 \h </w:instrText>
        </w:r>
        <w:r>
          <w:rPr>
            <w:noProof/>
            <w:webHidden/>
          </w:rPr>
        </w:r>
        <w:r>
          <w:rPr>
            <w:noProof/>
            <w:webHidden/>
          </w:rPr>
          <w:fldChar w:fldCharType="separate"/>
        </w:r>
        <w:r>
          <w:rPr>
            <w:noProof/>
            <w:webHidden/>
          </w:rPr>
          <w:t>46</w:t>
        </w:r>
        <w:r>
          <w:rPr>
            <w:noProof/>
            <w:webHidden/>
          </w:rPr>
          <w:fldChar w:fldCharType="end"/>
        </w:r>
      </w:hyperlink>
    </w:p>
    <w:p w14:paraId="513FE97C" w14:textId="5789BEA8"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56" w:history="1">
        <w:r w:rsidRPr="0047591A">
          <w:rPr>
            <w:rStyle w:val="Hyperlink"/>
            <w:noProof/>
          </w:rPr>
          <w:t>Figure 39: Final Design Report</w:t>
        </w:r>
        <w:r>
          <w:rPr>
            <w:noProof/>
            <w:webHidden/>
          </w:rPr>
          <w:tab/>
        </w:r>
        <w:r>
          <w:rPr>
            <w:noProof/>
            <w:webHidden/>
          </w:rPr>
          <w:fldChar w:fldCharType="begin"/>
        </w:r>
        <w:r>
          <w:rPr>
            <w:noProof/>
            <w:webHidden/>
          </w:rPr>
          <w:instrText xml:space="preserve"> PAGEREF _Toc183847356 \h </w:instrText>
        </w:r>
        <w:r>
          <w:rPr>
            <w:noProof/>
            <w:webHidden/>
          </w:rPr>
        </w:r>
        <w:r>
          <w:rPr>
            <w:noProof/>
            <w:webHidden/>
          </w:rPr>
          <w:fldChar w:fldCharType="separate"/>
        </w:r>
        <w:r>
          <w:rPr>
            <w:noProof/>
            <w:webHidden/>
          </w:rPr>
          <w:t>52</w:t>
        </w:r>
        <w:r>
          <w:rPr>
            <w:noProof/>
            <w:webHidden/>
          </w:rPr>
          <w:fldChar w:fldCharType="end"/>
        </w:r>
      </w:hyperlink>
    </w:p>
    <w:p w14:paraId="1BED25A5" w14:textId="0F6B97C0"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57" w:history="1">
        <w:r w:rsidRPr="0047591A">
          <w:rPr>
            <w:rStyle w:val="Hyperlink"/>
            <w:noProof/>
          </w:rPr>
          <w:t>Figure 40: Assembly and machine production schedule</w:t>
        </w:r>
        <w:r>
          <w:rPr>
            <w:noProof/>
            <w:webHidden/>
          </w:rPr>
          <w:tab/>
        </w:r>
        <w:r>
          <w:rPr>
            <w:noProof/>
            <w:webHidden/>
          </w:rPr>
          <w:fldChar w:fldCharType="begin"/>
        </w:r>
        <w:r>
          <w:rPr>
            <w:noProof/>
            <w:webHidden/>
          </w:rPr>
          <w:instrText xml:space="preserve"> PAGEREF _Toc183847357 \h </w:instrText>
        </w:r>
        <w:r>
          <w:rPr>
            <w:noProof/>
            <w:webHidden/>
          </w:rPr>
        </w:r>
        <w:r>
          <w:rPr>
            <w:noProof/>
            <w:webHidden/>
          </w:rPr>
          <w:fldChar w:fldCharType="separate"/>
        </w:r>
        <w:r>
          <w:rPr>
            <w:noProof/>
            <w:webHidden/>
          </w:rPr>
          <w:t>53</w:t>
        </w:r>
        <w:r>
          <w:rPr>
            <w:noProof/>
            <w:webHidden/>
          </w:rPr>
          <w:fldChar w:fldCharType="end"/>
        </w:r>
      </w:hyperlink>
    </w:p>
    <w:p w14:paraId="73C9FE7C" w14:textId="0E5EE348" w:rsidR="00AD1C13" w:rsidRDefault="00AD1C13">
      <w:pPr>
        <w:pStyle w:val="TableofFigures"/>
        <w:tabs>
          <w:tab w:val="right" w:leader="dot" w:pos="9350"/>
        </w:tabs>
        <w:rPr>
          <w:rFonts w:asciiTheme="minorHAnsi" w:eastAsiaTheme="minorEastAsia" w:hAnsiTheme="minorHAnsi"/>
          <w:noProof/>
          <w:sz w:val="24"/>
          <w:szCs w:val="24"/>
          <w:lang w:eastAsia="en-CA"/>
        </w:rPr>
      </w:pPr>
      <w:hyperlink w:anchor="_Toc183847358" w:history="1">
        <w:r w:rsidRPr="0047591A">
          <w:rPr>
            <w:rStyle w:val="Hyperlink"/>
            <w:noProof/>
          </w:rPr>
          <w:t>Figure 41: Raspberry Pi with battery</w:t>
        </w:r>
        <w:r>
          <w:rPr>
            <w:noProof/>
            <w:webHidden/>
          </w:rPr>
          <w:tab/>
        </w:r>
        <w:r>
          <w:rPr>
            <w:noProof/>
            <w:webHidden/>
          </w:rPr>
          <w:fldChar w:fldCharType="begin"/>
        </w:r>
        <w:r>
          <w:rPr>
            <w:noProof/>
            <w:webHidden/>
          </w:rPr>
          <w:instrText xml:space="preserve"> PAGEREF _Toc183847358 \h </w:instrText>
        </w:r>
        <w:r>
          <w:rPr>
            <w:noProof/>
            <w:webHidden/>
          </w:rPr>
        </w:r>
        <w:r>
          <w:rPr>
            <w:noProof/>
            <w:webHidden/>
          </w:rPr>
          <w:fldChar w:fldCharType="separate"/>
        </w:r>
        <w:r>
          <w:rPr>
            <w:noProof/>
            <w:webHidden/>
          </w:rPr>
          <w:t>55</w:t>
        </w:r>
        <w:r>
          <w:rPr>
            <w:noProof/>
            <w:webHidden/>
          </w:rPr>
          <w:fldChar w:fldCharType="end"/>
        </w:r>
      </w:hyperlink>
    </w:p>
    <w:p w14:paraId="6FAAE31F" w14:textId="2734C931" w:rsidR="00CF05B1" w:rsidRDefault="00CF05B1" w:rsidP="00CF05B1">
      <w:pPr>
        <w:pStyle w:val="Heading1"/>
        <w:rPr>
          <w:noProof/>
        </w:rPr>
      </w:pPr>
      <w:r>
        <w:fldChar w:fldCharType="end"/>
      </w:r>
      <w:bookmarkStart w:id="4" w:name="_Toc183847252"/>
      <w:r>
        <w:t>List of Tables</w:t>
      </w:r>
      <w:bookmarkEnd w:id="4"/>
      <w:r>
        <w:fldChar w:fldCharType="begin"/>
      </w:r>
      <w:r>
        <w:instrText xml:space="preserve"> TOC \h \z \c "Table" </w:instrText>
      </w:r>
      <w:r>
        <w:fldChar w:fldCharType="separate"/>
      </w:r>
    </w:p>
    <w:p w14:paraId="09D82037" w14:textId="61656676"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62" w:history="1">
        <w:r w:rsidRPr="00702C4A">
          <w:rPr>
            <w:rStyle w:val="Hyperlink"/>
            <w:noProof/>
          </w:rPr>
          <w:t>Table 1:Generalized Soil Material Table</w:t>
        </w:r>
        <w:r>
          <w:rPr>
            <w:noProof/>
            <w:webHidden/>
          </w:rPr>
          <w:tab/>
        </w:r>
        <w:r>
          <w:rPr>
            <w:noProof/>
            <w:webHidden/>
          </w:rPr>
          <w:fldChar w:fldCharType="begin"/>
        </w:r>
        <w:r>
          <w:rPr>
            <w:noProof/>
            <w:webHidden/>
          </w:rPr>
          <w:instrText xml:space="preserve"> PAGEREF _Toc183846262 \h </w:instrText>
        </w:r>
        <w:r>
          <w:rPr>
            <w:noProof/>
            <w:webHidden/>
          </w:rPr>
        </w:r>
        <w:r>
          <w:rPr>
            <w:noProof/>
            <w:webHidden/>
          </w:rPr>
          <w:fldChar w:fldCharType="separate"/>
        </w:r>
        <w:r>
          <w:rPr>
            <w:noProof/>
            <w:webHidden/>
          </w:rPr>
          <w:t>8</w:t>
        </w:r>
        <w:r>
          <w:rPr>
            <w:noProof/>
            <w:webHidden/>
          </w:rPr>
          <w:fldChar w:fldCharType="end"/>
        </w:r>
      </w:hyperlink>
    </w:p>
    <w:p w14:paraId="43588C83" w14:textId="01D2AAB3"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63" w:history="1">
        <w:r w:rsidRPr="00702C4A">
          <w:rPr>
            <w:rStyle w:val="Hyperlink"/>
            <w:noProof/>
          </w:rPr>
          <w:t>Table 2: Cutterhead extraction and speed calculations</w:t>
        </w:r>
        <w:r>
          <w:rPr>
            <w:noProof/>
            <w:webHidden/>
          </w:rPr>
          <w:tab/>
        </w:r>
        <w:r>
          <w:rPr>
            <w:noProof/>
            <w:webHidden/>
          </w:rPr>
          <w:fldChar w:fldCharType="begin"/>
        </w:r>
        <w:r>
          <w:rPr>
            <w:noProof/>
            <w:webHidden/>
          </w:rPr>
          <w:instrText xml:space="preserve"> PAGEREF _Toc183846263 \h </w:instrText>
        </w:r>
        <w:r>
          <w:rPr>
            <w:noProof/>
            <w:webHidden/>
          </w:rPr>
        </w:r>
        <w:r>
          <w:rPr>
            <w:noProof/>
            <w:webHidden/>
          </w:rPr>
          <w:fldChar w:fldCharType="separate"/>
        </w:r>
        <w:r>
          <w:rPr>
            <w:noProof/>
            <w:webHidden/>
          </w:rPr>
          <w:t>17</w:t>
        </w:r>
        <w:r>
          <w:rPr>
            <w:noProof/>
            <w:webHidden/>
          </w:rPr>
          <w:fldChar w:fldCharType="end"/>
        </w:r>
      </w:hyperlink>
    </w:p>
    <w:p w14:paraId="37134FB6" w14:textId="0F538866"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64" w:history="1">
        <w:r w:rsidRPr="00702C4A">
          <w:rPr>
            <w:rStyle w:val="Hyperlink"/>
            <w:noProof/>
          </w:rPr>
          <w:t>Table 3: Cutterhead extraction calculations</w:t>
        </w:r>
        <w:r>
          <w:rPr>
            <w:noProof/>
            <w:webHidden/>
          </w:rPr>
          <w:tab/>
        </w:r>
        <w:r>
          <w:rPr>
            <w:noProof/>
            <w:webHidden/>
          </w:rPr>
          <w:fldChar w:fldCharType="begin"/>
        </w:r>
        <w:r>
          <w:rPr>
            <w:noProof/>
            <w:webHidden/>
          </w:rPr>
          <w:instrText xml:space="preserve"> PAGEREF _Toc183846264 \h </w:instrText>
        </w:r>
        <w:r>
          <w:rPr>
            <w:noProof/>
            <w:webHidden/>
          </w:rPr>
        </w:r>
        <w:r>
          <w:rPr>
            <w:noProof/>
            <w:webHidden/>
          </w:rPr>
          <w:fldChar w:fldCharType="separate"/>
        </w:r>
        <w:r>
          <w:rPr>
            <w:noProof/>
            <w:webHidden/>
          </w:rPr>
          <w:t>22</w:t>
        </w:r>
        <w:r>
          <w:rPr>
            <w:noProof/>
            <w:webHidden/>
          </w:rPr>
          <w:fldChar w:fldCharType="end"/>
        </w:r>
      </w:hyperlink>
    </w:p>
    <w:p w14:paraId="7AE5D5F3" w14:textId="301F8859"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65" w:history="1">
        <w:r w:rsidRPr="00702C4A">
          <w:rPr>
            <w:rStyle w:val="Hyperlink"/>
            <w:noProof/>
          </w:rPr>
          <w:t>Table 4: Frontend Component Breakdown and Functions</w:t>
        </w:r>
        <w:r>
          <w:rPr>
            <w:noProof/>
            <w:webHidden/>
          </w:rPr>
          <w:tab/>
        </w:r>
        <w:r>
          <w:rPr>
            <w:noProof/>
            <w:webHidden/>
          </w:rPr>
          <w:fldChar w:fldCharType="begin"/>
        </w:r>
        <w:r>
          <w:rPr>
            <w:noProof/>
            <w:webHidden/>
          </w:rPr>
          <w:instrText xml:space="preserve"> PAGEREF _Toc183846265 \h </w:instrText>
        </w:r>
        <w:r>
          <w:rPr>
            <w:noProof/>
            <w:webHidden/>
          </w:rPr>
        </w:r>
        <w:r>
          <w:rPr>
            <w:noProof/>
            <w:webHidden/>
          </w:rPr>
          <w:fldChar w:fldCharType="separate"/>
        </w:r>
        <w:r>
          <w:rPr>
            <w:noProof/>
            <w:webHidden/>
          </w:rPr>
          <w:t>30</w:t>
        </w:r>
        <w:r>
          <w:rPr>
            <w:noProof/>
            <w:webHidden/>
          </w:rPr>
          <w:fldChar w:fldCharType="end"/>
        </w:r>
      </w:hyperlink>
    </w:p>
    <w:p w14:paraId="5E4DCD80" w14:textId="695B30E4"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66" w:history="1">
        <w:r w:rsidRPr="00702C4A">
          <w:rPr>
            <w:rStyle w:val="Hyperlink"/>
            <w:noProof/>
          </w:rPr>
          <w:t>Table 5: Machine Dimensions and Mass Breakdown</w:t>
        </w:r>
        <w:r>
          <w:rPr>
            <w:noProof/>
            <w:webHidden/>
          </w:rPr>
          <w:tab/>
        </w:r>
        <w:r>
          <w:rPr>
            <w:noProof/>
            <w:webHidden/>
          </w:rPr>
          <w:fldChar w:fldCharType="begin"/>
        </w:r>
        <w:r>
          <w:rPr>
            <w:noProof/>
            <w:webHidden/>
          </w:rPr>
          <w:instrText xml:space="preserve"> PAGEREF _Toc183846266 \h </w:instrText>
        </w:r>
        <w:r>
          <w:rPr>
            <w:noProof/>
            <w:webHidden/>
          </w:rPr>
        </w:r>
        <w:r>
          <w:rPr>
            <w:noProof/>
            <w:webHidden/>
          </w:rPr>
          <w:fldChar w:fldCharType="separate"/>
        </w:r>
        <w:r>
          <w:rPr>
            <w:noProof/>
            <w:webHidden/>
          </w:rPr>
          <w:t>31</w:t>
        </w:r>
        <w:r>
          <w:rPr>
            <w:noProof/>
            <w:webHidden/>
          </w:rPr>
          <w:fldChar w:fldCharType="end"/>
        </w:r>
      </w:hyperlink>
    </w:p>
    <w:p w14:paraId="69D19C03" w14:textId="7B42CC83"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67" w:history="1">
        <w:r w:rsidRPr="00702C4A">
          <w:rPr>
            <w:rStyle w:val="Hyperlink"/>
            <w:noProof/>
          </w:rPr>
          <w:t>Table 6:Sensor List</w:t>
        </w:r>
        <w:r>
          <w:rPr>
            <w:noProof/>
            <w:webHidden/>
          </w:rPr>
          <w:tab/>
        </w:r>
        <w:r>
          <w:rPr>
            <w:noProof/>
            <w:webHidden/>
          </w:rPr>
          <w:fldChar w:fldCharType="begin"/>
        </w:r>
        <w:r>
          <w:rPr>
            <w:noProof/>
            <w:webHidden/>
          </w:rPr>
          <w:instrText xml:space="preserve"> PAGEREF _Toc183846267 \h </w:instrText>
        </w:r>
        <w:r>
          <w:rPr>
            <w:noProof/>
            <w:webHidden/>
          </w:rPr>
        </w:r>
        <w:r>
          <w:rPr>
            <w:noProof/>
            <w:webHidden/>
          </w:rPr>
          <w:fldChar w:fldCharType="separate"/>
        </w:r>
        <w:r>
          <w:rPr>
            <w:noProof/>
            <w:webHidden/>
          </w:rPr>
          <w:t>36</w:t>
        </w:r>
        <w:r>
          <w:rPr>
            <w:noProof/>
            <w:webHidden/>
          </w:rPr>
          <w:fldChar w:fldCharType="end"/>
        </w:r>
      </w:hyperlink>
    </w:p>
    <w:p w14:paraId="295B0A3D" w14:textId="5A998B14"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68" w:history="1">
        <w:r w:rsidRPr="00702C4A">
          <w:rPr>
            <w:rStyle w:val="Hyperlink"/>
            <w:noProof/>
          </w:rPr>
          <w:t>Table 7: Thermal Output Breakdown</w:t>
        </w:r>
        <w:r>
          <w:rPr>
            <w:noProof/>
            <w:webHidden/>
          </w:rPr>
          <w:tab/>
        </w:r>
        <w:r>
          <w:rPr>
            <w:noProof/>
            <w:webHidden/>
          </w:rPr>
          <w:fldChar w:fldCharType="begin"/>
        </w:r>
        <w:r>
          <w:rPr>
            <w:noProof/>
            <w:webHidden/>
          </w:rPr>
          <w:instrText xml:space="preserve"> PAGEREF _Toc183846268 \h </w:instrText>
        </w:r>
        <w:r>
          <w:rPr>
            <w:noProof/>
            <w:webHidden/>
          </w:rPr>
        </w:r>
        <w:r>
          <w:rPr>
            <w:noProof/>
            <w:webHidden/>
          </w:rPr>
          <w:fldChar w:fldCharType="separate"/>
        </w:r>
        <w:r>
          <w:rPr>
            <w:noProof/>
            <w:webHidden/>
          </w:rPr>
          <w:t>40</w:t>
        </w:r>
        <w:r>
          <w:rPr>
            <w:noProof/>
            <w:webHidden/>
          </w:rPr>
          <w:fldChar w:fldCharType="end"/>
        </w:r>
      </w:hyperlink>
    </w:p>
    <w:p w14:paraId="24A49643" w14:textId="0CF56A2E"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69" w:history="1">
        <w:r w:rsidRPr="00702C4A">
          <w:rPr>
            <w:rStyle w:val="Hyperlink"/>
            <w:noProof/>
          </w:rPr>
          <w:t>Table 8: Team weighted risk matrix</w:t>
        </w:r>
        <w:r>
          <w:rPr>
            <w:noProof/>
            <w:webHidden/>
          </w:rPr>
          <w:tab/>
        </w:r>
        <w:r>
          <w:rPr>
            <w:noProof/>
            <w:webHidden/>
          </w:rPr>
          <w:fldChar w:fldCharType="begin"/>
        </w:r>
        <w:r>
          <w:rPr>
            <w:noProof/>
            <w:webHidden/>
          </w:rPr>
          <w:instrText xml:space="preserve"> PAGEREF _Toc183846269 \h </w:instrText>
        </w:r>
        <w:r>
          <w:rPr>
            <w:noProof/>
            <w:webHidden/>
          </w:rPr>
        </w:r>
        <w:r>
          <w:rPr>
            <w:noProof/>
            <w:webHidden/>
          </w:rPr>
          <w:fldChar w:fldCharType="separate"/>
        </w:r>
        <w:r>
          <w:rPr>
            <w:noProof/>
            <w:webHidden/>
          </w:rPr>
          <w:t>50</w:t>
        </w:r>
        <w:r>
          <w:rPr>
            <w:noProof/>
            <w:webHidden/>
          </w:rPr>
          <w:fldChar w:fldCharType="end"/>
        </w:r>
      </w:hyperlink>
    </w:p>
    <w:p w14:paraId="5925427C" w14:textId="4B4B0EE0"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70" w:history="1">
        <w:r w:rsidRPr="00702C4A">
          <w:rPr>
            <w:rStyle w:val="Hyperlink"/>
            <w:noProof/>
          </w:rPr>
          <w:t>Table 9: Preliminary design briefing schedule</w:t>
        </w:r>
        <w:r>
          <w:rPr>
            <w:noProof/>
            <w:webHidden/>
          </w:rPr>
          <w:tab/>
        </w:r>
        <w:r>
          <w:rPr>
            <w:noProof/>
            <w:webHidden/>
          </w:rPr>
          <w:fldChar w:fldCharType="begin"/>
        </w:r>
        <w:r>
          <w:rPr>
            <w:noProof/>
            <w:webHidden/>
          </w:rPr>
          <w:instrText xml:space="preserve"> PAGEREF _Toc183846270 \h </w:instrText>
        </w:r>
        <w:r>
          <w:rPr>
            <w:noProof/>
            <w:webHidden/>
          </w:rPr>
        </w:r>
        <w:r>
          <w:rPr>
            <w:noProof/>
            <w:webHidden/>
          </w:rPr>
          <w:fldChar w:fldCharType="separate"/>
        </w:r>
        <w:r>
          <w:rPr>
            <w:noProof/>
            <w:webHidden/>
          </w:rPr>
          <w:t>51</w:t>
        </w:r>
        <w:r>
          <w:rPr>
            <w:noProof/>
            <w:webHidden/>
          </w:rPr>
          <w:fldChar w:fldCharType="end"/>
        </w:r>
      </w:hyperlink>
    </w:p>
    <w:p w14:paraId="05746717" w14:textId="63C00A93"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71" w:history="1">
        <w:r w:rsidRPr="00702C4A">
          <w:rPr>
            <w:rStyle w:val="Hyperlink"/>
            <w:noProof/>
          </w:rPr>
          <w:t>Table 10: Dean’s Donation Cost Breakdown</w:t>
        </w:r>
        <w:r>
          <w:rPr>
            <w:noProof/>
            <w:webHidden/>
          </w:rPr>
          <w:tab/>
        </w:r>
        <w:r>
          <w:rPr>
            <w:noProof/>
            <w:webHidden/>
          </w:rPr>
          <w:fldChar w:fldCharType="begin"/>
        </w:r>
        <w:r>
          <w:rPr>
            <w:noProof/>
            <w:webHidden/>
          </w:rPr>
          <w:instrText xml:space="preserve"> PAGEREF _Toc183846271 \h </w:instrText>
        </w:r>
        <w:r>
          <w:rPr>
            <w:noProof/>
            <w:webHidden/>
          </w:rPr>
        </w:r>
        <w:r>
          <w:rPr>
            <w:noProof/>
            <w:webHidden/>
          </w:rPr>
          <w:fldChar w:fldCharType="separate"/>
        </w:r>
        <w:r>
          <w:rPr>
            <w:noProof/>
            <w:webHidden/>
          </w:rPr>
          <w:t>54</w:t>
        </w:r>
        <w:r>
          <w:rPr>
            <w:noProof/>
            <w:webHidden/>
          </w:rPr>
          <w:fldChar w:fldCharType="end"/>
        </w:r>
      </w:hyperlink>
    </w:p>
    <w:p w14:paraId="5DA3A13D" w14:textId="42196A19"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72" w:history="1">
        <w:r w:rsidRPr="00702C4A">
          <w:rPr>
            <w:rStyle w:val="Hyperlink"/>
            <w:noProof/>
          </w:rPr>
          <w:t>Table 11: Funding source breakdown</w:t>
        </w:r>
        <w:r>
          <w:rPr>
            <w:noProof/>
            <w:webHidden/>
          </w:rPr>
          <w:tab/>
        </w:r>
        <w:r>
          <w:rPr>
            <w:noProof/>
            <w:webHidden/>
          </w:rPr>
          <w:fldChar w:fldCharType="begin"/>
        </w:r>
        <w:r>
          <w:rPr>
            <w:noProof/>
            <w:webHidden/>
          </w:rPr>
          <w:instrText xml:space="preserve"> PAGEREF _Toc183846272 \h </w:instrText>
        </w:r>
        <w:r>
          <w:rPr>
            <w:noProof/>
            <w:webHidden/>
          </w:rPr>
        </w:r>
        <w:r>
          <w:rPr>
            <w:noProof/>
            <w:webHidden/>
          </w:rPr>
          <w:fldChar w:fldCharType="separate"/>
        </w:r>
        <w:r>
          <w:rPr>
            <w:noProof/>
            <w:webHidden/>
          </w:rPr>
          <w:t>57</w:t>
        </w:r>
        <w:r>
          <w:rPr>
            <w:noProof/>
            <w:webHidden/>
          </w:rPr>
          <w:fldChar w:fldCharType="end"/>
        </w:r>
      </w:hyperlink>
    </w:p>
    <w:p w14:paraId="696D90BA" w14:textId="0BE1B0CA"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73" w:history="1">
        <w:r w:rsidRPr="00702C4A">
          <w:rPr>
            <w:rStyle w:val="Hyperlink"/>
            <w:noProof/>
          </w:rPr>
          <w:t>Table 12:Risk Identification, description, mitigation, occurrence, severity and response</w:t>
        </w:r>
        <w:r>
          <w:rPr>
            <w:noProof/>
            <w:webHidden/>
          </w:rPr>
          <w:tab/>
        </w:r>
        <w:r>
          <w:rPr>
            <w:noProof/>
            <w:webHidden/>
          </w:rPr>
          <w:fldChar w:fldCharType="begin"/>
        </w:r>
        <w:r>
          <w:rPr>
            <w:noProof/>
            <w:webHidden/>
          </w:rPr>
          <w:instrText xml:space="preserve"> PAGEREF _Toc183846273 \h </w:instrText>
        </w:r>
        <w:r>
          <w:rPr>
            <w:noProof/>
            <w:webHidden/>
          </w:rPr>
        </w:r>
        <w:r>
          <w:rPr>
            <w:noProof/>
            <w:webHidden/>
          </w:rPr>
          <w:fldChar w:fldCharType="separate"/>
        </w:r>
        <w:r>
          <w:rPr>
            <w:noProof/>
            <w:webHidden/>
          </w:rPr>
          <w:t>59</w:t>
        </w:r>
        <w:r>
          <w:rPr>
            <w:noProof/>
            <w:webHidden/>
          </w:rPr>
          <w:fldChar w:fldCharType="end"/>
        </w:r>
      </w:hyperlink>
    </w:p>
    <w:p w14:paraId="2B561B2B" w14:textId="1C8DBFC4" w:rsidR="00CF05B1" w:rsidRDefault="00CF05B1">
      <w:pPr>
        <w:pStyle w:val="TableofFigures"/>
        <w:tabs>
          <w:tab w:val="right" w:leader="dot" w:pos="9350"/>
        </w:tabs>
        <w:rPr>
          <w:rFonts w:asciiTheme="minorHAnsi" w:eastAsiaTheme="minorEastAsia" w:hAnsiTheme="minorHAnsi"/>
          <w:noProof/>
          <w:sz w:val="24"/>
          <w:szCs w:val="24"/>
          <w:lang w:eastAsia="en-CA"/>
        </w:rPr>
      </w:pPr>
      <w:hyperlink w:anchor="_Toc183846274" w:history="1">
        <w:r w:rsidRPr="00702C4A">
          <w:rPr>
            <w:rStyle w:val="Hyperlink"/>
            <w:noProof/>
          </w:rPr>
          <w:t>Table 13: Bill of materials.</w:t>
        </w:r>
        <w:r>
          <w:rPr>
            <w:noProof/>
            <w:webHidden/>
          </w:rPr>
          <w:tab/>
        </w:r>
        <w:r>
          <w:rPr>
            <w:noProof/>
            <w:webHidden/>
          </w:rPr>
          <w:fldChar w:fldCharType="begin"/>
        </w:r>
        <w:r>
          <w:rPr>
            <w:noProof/>
            <w:webHidden/>
          </w:rPr>
          <w:instrText xml:space="preserve"> PAGEREF _Toc183846274 \h </w:instrText>
        </w:r>
        <w:r>
          <w:rPr>
            <w:noProof/>
            <w:webHidden/>
          </w:rPr>
        </w:r>
        <w:r>
          <w:rPr>
            <w:noProof/>
            <w:webHidden/>
          </w:rPr>
          <w:fldChar w:fldCharType="separate"/>
        </w:r>
        <w:r>
          <w:rPr>
            <w:noProof/>
            <w:webHidden/>
          </w:rPr>
          <w:t>64</w:t>
        </w:r>
        <w:r>
          <w:rPr>
            <w:noProof/>
            <w:webHidden/>
          </w:rPr>
          <w:fldChar w:fldCharType="end"/>
        </w:r>
      </w:hyperlink>
    </w:p>
    <w:p w14:paraId="06146C3F" w14:textId="714E9B5B" w:rsidR="009140B9" w:rsidRPr="00DA2473" w:rsidRDefault="00CF05B1" w:rsidP="00D429FB">
      <w:pPr>
        <w:rPr>
          <w:szCs w:val="21"/>
        </w:rPr>
        <w:sectPr w:rsidR="009140B9" w:rsidRPr="00DA2473" w:rsidSect="00CF05B1">
          <w:pgSz w:w="12240" w:h="15840"/>
          <w:pgMar w:top="1440" w:right="1440" w:bottom="1440" w:left="1440" w:header="708" w:footer="708" w:gutter="0"/>
          <w:pgNumType w:fmt="lowerRoman" w:start="1"/>
          <w:cols w:space="708"/>
          <w:titlePg/>
          <w:docGrid w:linePitch="360"/>
        </w:sectPr>
      </w:pPr>
      <w:r>
        <w:rPr>
          <w:szCs w:val="21"/>
        </w:rPr>
        <w:fldChar w:fldCharType="end"/>
      </w:r>
    </w:p>
    <w:p w14:paraId="75DC541F" w14:textId="7D9D713D" w:rsidR="00682E20" w:rsidRPr="00682E20" w:rsidRDefault="00682E20" w:rsidP="00682E20">
      <w:pPr>
        <w:pStyle w:val="Heading1"/>
      </w:pPr>
      <w:bookmarkStart w:id="5" w:name="_Toc183847253"/>
      <w:r>
        <w:lastRenderedPageBreak/>
        <w:t>1. Team Description</w:t>
      </w:r>
      <w:bookmarkEnd w:id="5"/>
    </w:p>
    <w:p w14:paraId="49731477" w14:textId="3BBDB6EF" w:rsidR="17AF7110" w:rsidRPr="00DA2473" w:rsidRDefault="17AF7110" w:rsidP="00E91165">
      <w:pPr>
        <w:jc w:val="both"/>
        <w:rPr>
          <w:rFonts w:eastAsia="Times New Roman" w:cs="Times New Roman"/>
          <w:color w:val="000000" w:themeColor="text1"/>
          <w:szCs w:val="21"/>
        </w:rPr>
      </w:pPr>
      <w:r w:rsidRPr="00DA2473">
        <w:rPr>
          <w:rFonts w:eastAsia="Times New Roman" w:cs="Times New Roman"/>
          <w:color w:val="000000" w:themeColor="text1"/>
          <w:szCs w:val="21"/>
        </w:rPr>
        <w:t>Queen’s Hyperloop Design Team (QHDT) is a dynamic group of over 150 passionate students from Queen’s University in Kingston, Canada. The team shares a vision to change the future of transportation and is committed to pushing the boundaries of innovation and engineering excellence, by leveraging interdisciplinary collaboration amongst the immense talent pool within Queen’s University. This submission clearly shows the teamwork and collective passion the team has contributed towards making tunnel boring a more accessible reality.</w:t>
      </w:r>
    </w:p>
    <w:p w14:paraId="4318F48E" w14:textId="054A149D" w:rsidR="00CD299D" w:rsidRPr="00DA2473" w:rsidRDefault="00CD299D" w:rsidP="00E91165">
      <w:pPr>
        <w:jc w:val="both"/>
        <w:rPr>
          <w:rFonts w:eastAsia="Times New Roman" w:cs="Times New Roman"/>
          <w:color w:val="000000" w:themeColor="text1"/>
        </w:rPr>
      </w:pPr>
      <w:r w:rsidRPr="17463F8C">
        <w:rPr>
          <w:rStyle w:val="normaltextrun"/>
          <w:rFonts w:eastAsiaTheme="majorEastAsia" w:cs="Arial"/>
          <w:kern w:val="0"/>
          <w:lang w:eastAsia="en-CA"/>
        </w:rPr>
        <w:t>This includes a drilling team, a mechanical team and an electrical and software team.</w:t>
      </w:r>
    </w:p>
    <w:p w14:paraId="0A59CD69" w14:textId="74CAD4EB" w:rsidR="503F17F1" w:rsidRPr="00E91165" w:rsidRDefault="00CD299D" w:rsidP="00E91165">
      <w:pPr>
        <w:jc w:val="both"/>
        <w:rPr>
          <w:szCs w:val="21"/>
        </w:rPr>
      </w:pPr>
      <w:r w:rsidRPr="00DA2473">
        <w:rPr>
          <w:rStyle w:val="normaltextrun"/>
          <w:rFonts w:eastAsiaTheme="majorEastAsia" w:cs="Arial"/>
          <w:kern w:val="0"/>
          <w:szCs w:val="21"/>
          <w:lang w:eastAsia="en-CA"/>
        </w:rPr>
        <w:t>The motivation for the team comes from an interest in making working on a multidisciplinary project related to the earth sciences, infrastructure and technology. The team this year will create a management and working structure that will allow junior as well as senior members to contribute. The way this will be achieved is through experimenting with different styles and approaches while diligently recording everything. The foundational team culture will be important to cultivate. The main tenants will be of innovation and collaboration that will sustain itself for years to come.</w:t>
      </w:r>
    </w:p>
    <w:p w14:paraId="6CDCEB0F" w14:textId="5FE1E580" w:rsidR="001A0A4F" w:rsidRPr="001A0A4F" w:rsidRDefault="00D627B7" w:rsidP="001A0A4F">
      <w:pPr>
        <w:pStyle w:val="Heading2"/>
        <w:rPr>
          <w:rFonts w:ascii="Avenir Next" w:hAnsi="Avenir Next"/>
          <w:sz w:val="21"/>
          <w:szCs w:val="21"/>
        </w:rPr>
      </w:pPr>
      <w:bookmarkStart w:id="6" w:name="_Toc183847254"/>
      <w:r w:rsidRPr="00DA2473">
        <w:rPr>
          <w:rFonts w:ascii="Avenir Next" w:hAnsi="Avenir Next"/>
          <w:sz w:val="21"/>
          <w:szCs w:val="21"/>
        </w:rPr>
        <w:t xml:space="preserve">1.1 </w:t>
      </w:r>
      <w:r w:rsidR="001A0A4F">
        <w:rPr>
          <w:rFonts w:ascii="Avenir Next" w:hAnsi="Avenir Next"/>
          <w:sz w:val="21"/>
          <w:szCs w:val="21"/>
        </w:rPr>
        <w:t>T</w:t>
      </w:r>
      <w:r w:rsidR="001A30D9" w:rsidRPr="00DA2473">
        <w:rPr>
          <w:rFonts w:ascii="Avenir Next" w:hAnsi="Avenir Next"/>
          <w:sz w:val="21"/>
          <w:szCs w:val="21"/>
        </w:rPr>
        <w:t xml:space="preserve">eam </w:t>
      </w:r>
      <w:r w:rsidR="001A0A4F">
        <w:rPr>
          <w:rFonts w:ascii="Avenir Next" w:hAnsi="Avenir Next"/>
          <w:sz w:val="21"/>
          <w:szCs w:val="21"/>
        </w:rPr>
        <w:t>M</w:t>
      </w:r>
      <w:r w:rsidR="001A30D9" w:rsidRPr="00DA2473">
        <w:rPr>
          <w:rFonts w:ascii="Avenir Next" w:hAnsi="Avenir Next"/>
          <w:sz w:val="21"/>
          <w:szCs w:val="21"/>
        </w:rPr>
        <w:t>embers</w:t>
      </w:r>
      <w:bookmarkEnd w:id="6"/>
    </w:p>
    <w:tbl>
      <w:tblPr>
        <w:tblStyle w:val="PlainTable4"/>
        <w:tblW w:w="0" w:type="auto"/>
        <w:tblLook w:val="04A0" w:firstRow="1" w:lastRow="0" w:firstColumn="1" w:lastColumn="0" w:noHBand="0" w:noVBand="1"/>
      </w:tblPr>
      <w:tblGrid>
        <w:gridCol w:w="1916"/>
        <w:gridCol w:w="2337"/>
        <w:gridCol w:w="2007"/>
        <w:gridCol w:w="3100"/>
      </w:tblGrid>
      <w:tr w:rsidR="001A0A4F" w:rsidRPr="00CA3E0C" w14:paraId="51FD9C4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vAlign w:val="center"/>
          </w:tcPr>
          <w:p w14:paraId="7232986E" w14:textId="77777777" w:rsidR="001A0A4F" w:rsidRPr="00CA3E0C" w:rsidRDefault="001A0A4F">
            <w:pPr>
              <w:jc w:val="center"/>
            </w:pPr>
            <w:r w:rsidRPr="00CA3E0C">
              <w:t>Name</w:t>
            </w:r>
          </w:p>
        </w:tc>
        <w:tc>
          <w:tcPr>
            <w:tcW w:w="2337" w:type="dxa"/>
            <w:vAlign w:val="center"/>
          </w:tcPr>
          <w:p w14:paraId="1A0EA914" w14:textId="77777777" w:rsidR="001A0A4F" w:rsidRPr="00CA3E0C" w:rsidRDefault="001A0A4F">
            <w:pPr>
              <w:jc w:val="center"/>
              <w:cnfStyle w:val="100000000000" w:firstRow="1" w:lastRow="0" w:firstColumn="0" w:lastColumn="0" w:oddVBand="0" w:evenVBand="0" w:oddHBand="0" w:evenHBand="0" w:firstRowFirstColumn="0" w:firstRowLastColumn="0" w:lastRowFirstColumn="0" w:lastRowLastColumn="0"/>
            </w:pPr>
            <w:r w:rsidRPr="00CA3E0C">
              <w:t>Title</w:t>
            </w:r>
          </w:p>
        </w:tc>
        <w:tc>
          <w:tcPr>
            <w:tcW w:w="2007" w:type="dxa"/>
            <w:vAlign w:val="center"/>
          </w:tcPr>
          <w:p w14:paraId="3F791425" w14:textId="77777777" w:rsidR="001A0A4F" w:rsidRPr="00CA3E0C" w:rsidRDefault="001A0A4F">
            <w:pPr>
              <w:jc w:val="center"/>
              <w:cnfStyle w:val="100000000000" w:firstRow="1" w:lastRow="0" w:firstColumn="0" w:lastColumn="0" w:oddVBand="0" w:evenVBand="0" w:oddHBand="0" w:evenHBand="0" w:firstRowFirstColumn="0" w:firstRowLastColumn="0" w:lastRowFirstColumn="0" w:lastRowLastColumn="0"/>
            </w:pPr>
            <w:r w:rsidRPr="00CA3E0C">
              <w:t>Discipline</w:t>
            </w:r>
          </w:p>
        </w:tc>
        <w:tc>
          <w:tcPr>
            <w:tcW w:w="3100" w:type="dxa"/>
          </w:tcPr>
          <w:p w14:paraId="2306ABE8" w14:textId="77777777" w:rsidR="001A0A4F" w:rsidRPr="00CA3E0C" w:rsidRDefault="001A0A4F">
            <w:pPr>
              <w:jc w:val="center"/>
              <w:cnfStyle w:val="100000000000" w:firstRow="1" w:lastRow="0" w:firstColumn="0" w:lastColumn="0" w:oddVBand="0" w:evenVBand="0" w:oddHBand="0" w:evenHBand="0" w:firstRowFirstColumn="0" w:firstRowLastColumn="0" w:lastRowFirstColumn="0" w:lastRowLastColumn="0"/>
            </w:pPr>
            <w:r w:rsidRPr="00CA3E0C">
              <w:t>E-mail Address</w:t>
            </w:r>
          </w:p>
        </w:tc>
      </w:tr>
      <w:tr w:rsidR="001A0A4F" w:rsidRPr="00CA3E0C" w14:paraId="274255AF" w14:textId="77777777">
        <w:trPr>
          <w:cnfStyle w:val="000000100000" w:firstRow="0" w:lastRow="0" w:firstColumn="0" w:lastColumn="0" w:oddVBand="0" w:evenVBand="0" w:oddHBand="1" w:evenHBand="0" w:firstRowFirstColumn="0" w:firstRowLastColumn="0" w:lastRowFirstColumn="0" w:lastRowLastColumn="0"/>
          <w:trHeight w:val="802"/>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C00000"/>
            </w:tcBorders>
            <w:vAlign w:val="center"/>
          </w:tcPr>
          <w:p w14:paraId="09621895" w14:textId="77777777" w:rsidR="001A0A4F" w:rsidRPr="00CA3E0C" w:rsidRDefault="001A0A4F">
            <w:pPr>
              <w:jc w:val="center"/>
            </w:pPr>
            <w:r>
              <w:rPr>
                <w:b w:val="0"/>
                <w:bCs w:val="0"/>
              </w:rPr>
              <w:t>Claire Hu</w:t>
            </w:r>
          </w:p>
        </w:tc>
        <w:tc>
          <w:tcPr>
            <w:tcW w:w="2337" w:type="dxa"/>
            <w:vAlign w:val="center"/>
          </w:tcPr>
          <w:p w14:paraId="1355C11B" w14:textId="77777777" w:rsidR="001A0A4F" w:rsidRPr="00CA3E0C" w:rsidRDefault="001A0A4F">
            <w:pPr>
              <w:jc w:val="center"/>
              <w:cnfStyle w:val="000000100000" w:firstRow="0" w:lastRow="0" w:firstColumn="0" w:lastColumn="0" w:oddVBand="0" w:evenVBand="0" w:oddHBand="1" w:evenHBand="0" w:firstRowFirstColumn="0" w:firstRowLastColumn="0" w:lastRowFirstColumn="0" w:lastRowLastColumn="0"/>
            </w:pPr>
            <w:r>
              <w:t>Co-Captain</w:t>
            </w:r>
          </w:p>
        </w:tc>
        <w:tc>
          <w:tcPr>
            <w:tcW w:w="2007" w:type="dxa"/>
            <w:vAlign w:val="center"/>
          </w:tcPr>
          <w:p w14:paraId="5BDDEC64" w14:textId="77777777" w:rsidR="001A0A4F" w:rsidRPr="00CA3E0C" w:rsidRDefault="001A0A4F">
            <w:pPr>
              <w:jc w:val="center"/>
              <w:cnfStyle w:val="000000100000" w:firstRow="0" w:lastRow="0" w:firstColumn="0" w:lastColumn="0" w:oddVBand="0" w:evenVBand="0" w:oddHBand="1" w:evenHBand="0" w:firstRowFirstColumn="0" w:firstRowLastColumn="0" w:lastRowFirstColumn="0" w:lastRowLastColumn="0"/>
            </w:pPr>
            <w:r>
              <w:t>Commerce ‘26</w:t>
            </w:r>
          </w:p>
        </w:tc>
        <w:tc>
          <w:tcPr>
            <w:tcW w:w="3100" w:type="dxa"/>
            <w:vAlign w:val="center"/>
          </w:tcPr>
          <w:p w14:paraId="6BC2B262" w14:textId="77777777" w:rsidR="001A0A4F" w:rsidRPr="00CA3E0C" w:rsidRDefault="001A0A4F">
            <w:pPr>
              <w:jc w:val="center"/>
              <w:cnfStyle w:val="000000100000" w:firstRow="0" w:lastRow="0" w:firstColumn="0" w:lastColumn="0" w:oddVBand="0" w:evenVBand="0" w:oddHBand="1" w:evenHBand="0" w:firstRowFirstColumn="0" w:firstRowLastColumn="0" w:lastRowFirstColumn="0" w:lastRowLastColumn="0"/>
            </w:pPr>
            <w:r>
              <w:t>claire.hu@queensu.ca</w:t>
            </w:r>
          </w:p>
        </w:tc>
      </w:tr>
      <w:tr w:rsidR="001A0A4F" w14:paraId="39CAE0BC" w14:textId="77777777">
        <w:trPr>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C00000"/>
            </w:tcBorders>
            <w:vAlign w:val="center"/>
          </w:tcPr>
          <w:p w14:paraId="36DDEC9F" w14:textId="77777777" w:rsidR="001A0A4F" w:rsidRPr="0069665C" w:rsidRDefault="001A0A4F">
            <w:pPr>
              <w:jc w:val="center"/>
              <w:rPr>
                <w:b w:val="0"/>
                <w:bCs w:val="0"/>
              </w:rPr>
            </w:pPr>
            <w:r>
              <w:rPr>
                <w:b w:val="0"/>
                <w:bCs w:val="0"/>
              </w:rPr>
              <w:t>Ben Rosen</w:t>
            </w:r>
          </w:p>
        </w:tc>
        <w:tc>
          <w:tcPr>
            <w:tcW w:w="2337" w:type="dxa"/>
            <w:vAlign w:val="center"/>
          </w:tcPr>
          <w:p w14:paraId="7ACB65A0" w14:textId="77777777" w:rsidR="001A0A4F" w:rsidRDefault="001A0A4F">
            <w:pPr>
              <w:jc w:val="center"/>
              <w:cnfStyle w:val="000000000000" w:firstRow="0" w:lastRow="0" w:firstColumn="0" w:lastColumn="0" w:oddVBand="0" w:evenVBand="0" w:oddHBand="0" w:evenHBand="0" w:firstRowFirstColumn="0" w:firstRowLastColumn="0" w:lastRowFirstColumn="0" w:lastRowLastColumn="0"/>
            </w:pPr>
            <w:r>
              <w:t>Co-Captain</w:t>
            </w:r>
          </w:p>
        </w:tc>
        <w:tc>
          <w:tcPr>
            <w:tcW w:w="2007" w:type="dxa"/>
            <w:vAlign w:val="center"/>
          </w:tcPr>
          <w:p w14:paraId="6806B178" w14:textId="77777777" w:rsidR="001A0A4F" w:rsidRDefault="001A0A4F">
            <w:pPr>
              <w:jc w:val="center"/>
              <w:cnfStyle w:val="000000000000" w:firstRow="0" w:lastRow="0" w:firstColumn="0" w:lastColumn="0" w:oddVBand="0" w:evenVBand="0" w:oddHBand="0" w:evenHBand="0" w:firstRowFirstColumn="0" w:firstRowLastColumn="0" w:lastRowFirstColumn="0" w:lastRowLastColumn="0"/>
            </w:pPr>
            <w:r>
              <w:t>Mechanical Engineering ‘26</w:t>
            </w:r>
          </w:p>
        </w:tc>
        <w:tc>
          <w:tcPr>
            <w:tcW w:w="3100" w:type="dxa"/>
            <w:vAlign w:val="center"/>
          </w:tcPr>
          <w:p w14:paraId="63D33CA8" w14:textId="77777777" w:rsidR="001A0A4F" w:rsidRDefault="001A0A4F">
            <w:pPr>
              <w:jc w:val="center"/>
              <w:cnfStyle w:val="000000000000" w:firstRow="0" w:lastRow="0" w:firstColumn="0" w:lastColumn="0" w:oddVBand="0" w:evenVBand="0" w:oddHBand="0" w:evenHBand="0" w:firstRowFirstColumn="0" w:firstRowLastColumn="0" w:lastRowFirstColumn="0" w:lastRowLastColumn="0"/>
            </w:pPr>
            <w:r>
              <w:t>20bjlr@queensu.ca</w:t>
            </w:r>
          </w:p>
        </w:tc>
      </w:tr>
      <w:tr w:rsidR="001A0A4F" w14:paraId="15754B26" w14:textId="7777777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C00000"/>
            </w:tcBorders>
            <w:vAlign w:val="center"/>
          </w:tcPr>
          <w:p w14:paraId="371C4EC2" w14:textId="77777777" w:rsidR="001A0A4F" w:rsidRPr="0069665C" w:rsidRDefault="001A0A4F">
            <w:pPr>
              <w:jc w:val="center"/>
              <w:rPr>
                <w:b w:val="0"/>
                <w:bCs w:val="0"/>
              </w:rPr>
            </w:pPr>
            <w:r>
              <w:rPr>
                <w:b w:val="0"/>
                <w:bCs w:val="0"/>
              </w:rPr>
              <w:t>Corbin Riches</w:t>
            </w:r>
          </w:p>
        </w:tc>
        <w:tc>
          <w:tcPr>
            <w:tcW w:w="2337" w:type="dxa"/>
            <w:vAlign w:val="center"/>
          </w:tcPr>
          <w:p w14:paraId="540646BC" w14:textId="77777777" w:rsidR="001A0A4F" w:rsidRDefault="001A0A4F">
            <w:pPr>
              <w:jc w:val="center"/>
              <w:cnfStyle w:val="000000100000" w:firstRow="0" w:lastRow="0" w:firstColumn="0" w:lastColumn="0" w:oddVBand="0" w:evenVBand="0" w:oddHBand="1" w:evenHBand="0" w:firstRowFirstColumn="0" w:firstRowLastColumn="0" w:lastRowFirstColumn="0" w:lastRowLastColumn="0"/>
            </w:pPr>
            <w:r>
              <w:t>Co-Captain</w:t>
            </w:r>
          </w:p>
        </w:tc>
        <w:tc>
          <w:tcPr>
            <w:tcW w:w="2007" w:type="dxa"/>
            <w:vAlign w:val="center"/>
          </w:tcPr>
          <w:p w14:paraId="0FD48778" w14:textId="77777777" w:rsidR="001A0A4F" w:rsidRDefault="001A0A4F">
            <w:pPr>
              <w:jc w:val="center"/>
              <w:cnfStyle w:val="000000100000" w:firstRow="0" w:lastRow="0" w:firstColumn="0" w:lastColumn="0" w:oddVBand="0" w:evenVBand="0" w:oddHBand="1" w:evenHBand="0" w:firstRowFirstColumn="0" w:firstRowLastColumn="0" w:lastRowFirstColumn="0" w:lastRowLastColumn="0"/>
            </w:pPr>
            <w:r>
              <w:t>Engineering Physics ‘26</w:t>
            </w:r>
          </w:p>
        </w:tc>
        <w:tc>
          <w:tcPr>
            <w:tcW w:w="3100" w:type="dxa"/>
            <w:vAlign w:val="center"/>
          </w:tcPr>
          <w:p w14:paraId="675DD305" w14:textId="77777777" w:rsidR="001A0A4F" w:rsidRDefault="001A0A4F">
            <w:pPr>
              <w:jc w:val="center"/>
              <w:cnfStyle w:val="000000100000" w:firstRow="0" w:lastRow="0" w:firstColumn="0" w:lastColumn="0" w:oddVBand="0" w:evenVBand="0" w:oddHBand="1" w:evenHBand="0" w:firstRowFirstColumn="0" w:firstRowLastColumn="0" w:lastRowFirstColumn="0" w:lastRowLastColumn="0"/>
            </w:pPr>
            <w:r>
              <w:t>21clr15@queensu.ca</w:t>
            </w:r>
          </w:p>
        </w:tc>
      </w:tr>
      <w:tr w:rsidR="001A0A4F" w14:paraId="0880C771" w14:textId="77777777">
        <w:trPr>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00B0F0"/>
            </w:tcBorders>
            <w:vAlign w:val="center"/>
          </w:tcPr>
          <w:p w14:paraId="4FD0AC99" w14:textId="279ED289" w:rsidR="001A0A4F" w:rsidRPr="0069665C" w:rsidRDefault="001A0A4F">
            <w:pPr>
              <w:jc w:val="center"/>
              <w:rPr>
                <w:b w:val="0"/>
                <w:bCs w:val="0"/>
              </w:rPr>
            </w:pPr>
            <w:r>
              <w:rPr>
                <w:b w:val="0"/>
                <w:bCs w:val="0"/>
              </w:rPr>
              <w:t>Peter Bremermann</w:t>
            </w:r>
          </w:p>
        </w:tc>
        <w:tc>
          <w:tcPr>
            <w:tcW w:w="2337" w:type="dxa"/>
            <w:vAlign w:val="center"/>
          </w:tcPr>
          <w:p w14:paraId="137A417A" w14:textId="0F8A2D6C" w:rsidR="001A0A4F" w:rsidRDefault="001A0A4F">
            <w:pPr>
              <w:jc w:val="center"/>
              <w:cnfStyle w:val="000000000000" w:firstRow="0" w:lastRow="0" w:firstColumn="0" w:lastColumn="0" w:oddVBand="0" w:evenVBand="0" w:oddHBand="0" w:evenHBand="0" w:firstRowFirstColumn="0" w:firstRowLastColumn="0" w:lastRowFirstColumn="0" w:lastRowLastColumn="0"/>
            </w:pPr>
            <w:r>
              <w:t>Director of Tunneling and Boring</w:t>
            </w:r>
          </w:p>
        </w:tc>
        <w:tc>
          <w:tcPr>
            <w:tcW w:w="2007" w:type="dxa"/>
            <w:vAlign w:val="center"/>
          </w:tcPr>
          <w:p w14:paraId="542E9B45" w14:textId="76A10453" w:rsidR="001A0A4F" w:rsidRDefault="00733C38">
            <w:pPr>
              <w:jc w:val="center"/>
              <w:cnfStyle w:val="000000000000" w:firstRow="0" w:lastRow="0" w:firstColumn="0" w:lastColumn="0" w:oddVBand="0" w:evenVBand="0" w:oddHBand="0" w:evenHBand="0" w:firstRowFirstColumn="0" w:firstRowLastColumn="0" w:lastRowFirstColumn="0" w:lastRowLastColumn="0"/>
            </w:pPr>
            <w:r>
              <w:t>Geological Engineering ‘26</w:t>
            </w:r>
          </w:p>
        </w:tc>
        <w:tc>
          <w:tcPr>
            <w:tcW w:w="3100" w:type="dxa"/>
            <w:vAlign w:val="center"/>
          </w:tcPr>
          <w:p w14:paraId="1B077784" w14:textId="55DDE37F" w:rsidR="001A0A4F" w:rsidRDefault="00733C38">
            <w:pPr>
              <w:jc w:val="center"/>
              <w:cnfStyle w:val="000000000000" w:firstRow="0" w:lastRow="0" w:firstColumn="0" w:lastColumn="0" w:oddVBand="0" w:evenVBand="0" w:oddHBand="0" w:evenHBand="0" w:firstRowFirstColumn="0" w:firstRowLastColumn="0" w:lastRowFirstColumn="0" w:lastRowLastColumn="0"/>
            </w:pPr>
            <w:r>
              <w:t>19peb</w:t>
            </w:r>
            <w:r w:rsidR="00B65902">
              <w:t>3@queensu.ca</w:t>
            </w:r>
          </w:p>
        </w:tc>
      </w:tr>
      <w:tr w:rsidR="001A0A4F" w14:paraId="61EEF49A" w14:textId="7777777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00B0F0"/>
            </w:tcBorders>
            <w:vAlign w:val="center"/>
          </w:tcPr>
          <w:p w14:paraId="4F6FEE46" w14:textId="0F0710D7" w:rsidR="001A0A4F" w:rsidRPr="0069665C" w:rsidRDefault="00C36ED8">
            <w:pPr>
              <w:jc w:val="center"/>
              <w:rPr>
                <w:b w:val="0"/>
                <w:bCs w:val="0"/>
              </w:rPr>
            </w:pPr>
            <w:r>
              <w:rPr>
                <w:b w:val="0"/>
                <w:bCs w:val="0"/>
              </w:rPr>
              <w:t xml:space="preserve">Ella </w:t>
            </w:r>
            <w:proofErr w:type="spellStart"/>
            <w:r>
              <w:rPr>
                <w:b w:val="0"/>
                <w:bCs w:val="0"/>
              </w:rPr>
              <w:t>Bundza</w:t>
            </w:r>
            <w:proofErr w:type="spellEnd"/>
          </w:p>
        </w:tc>
        <w:tc>
          <w:tcPr>
            <w:tcW w:w="2337" w:type="dxa"/>
            <w:vAlign w:val="center"/>
          </w:tcPr>
          <w:p w14:paraId="1414E46D" w14:textId="3736EDF6" w:rsidR="001A0A4F" w:rsidRDefault="00F510D0">
            <w:pPr>
              <w:jc w:val="center"/>
              <w:cnfStyle w:val="000000100000" w:firstRow="0" w:lastRow="0" w:firstColumn="0" w:lastColumn="0" w:oddVBand="0" w:evenVBand="0" w:oddHBand="1" w:evenHBand="0" w:firstRowFirstColumn="0" w:firstRowLastColumn="0" w:lastRowFirstColumn="0" w:lastRowLastColumn="0"/>
            </w:pPr>
            <w:r>
              <w:t>Boring Drilling Manager</w:t>
            </w:r>
          </w:p>
        </w:tc>
        <w:tc>
          <w:tcPr>
            <w:tcW w:w="2007" w:type="dxa"/>
            <w:vAlign w:val="center"/>
          </w:tcPr>
          <w:p w14:paraId="008BD9C8" w14:textId="6CC452B3" w:rsidR="001A0A4F" w:rsidRDefault="00F510D0">
            <w:pPr>
              <w:jc w:val="center"/>
              <w:cnfStyle w:val="000000100000" w:firstRow="0" w:lastRow="0" w:firstColumn="0" w:lastColumn="0" w:oddVBand="0" w:evenVBand="0" w:oddHBand="1" w:evenHBand="0" w:firstRowFirstColumn="0" w:firstRowLastColumn="0" w:lastRowFirstColumn="0" w:lastRowLastColumn="0"/>
            </w:pPr>
            <w:r>
              <w:t>Geological Engineering ‘26</w:t>
            </w:r>
          </w:p>
        </w:tc>
        <w:tc>
          <w:tcPr>
            <w:tcW w:w="3100" w:type="dxa"/>
            <w:vAlign w:val="center"/>
          </w:tcPr>
          <w:p w14:paraId="102E7945" w14:textId="3718C356" w:rsidR="001A0A4F" w:rsidRDefault="00F510D0">
            <w:pPr>
              <w:jc w:val="center"/>
              <w:cnfStyle w:val="000000100000" w:firstRow="0" w:lastRow="0" w:firstColumn="0" w:lastColumn="0" w:oddVBand="0" w:evenVBand="0" w:oddHBand="1" w:evenHBand="0" w:firstRowFirstColumn="0" w:firstRowLastColumn="0" w:lastRowFirstColumn="0" w:lastRowLastColumn="0"/>
            </w:pPr>
            <w:r>
              <w:t>ella.bundza@queensu.ca</w:t>
            </w:r>
          </w:p>
        </w:tc>
      </w:tr>
      <w:tr w:rsidR="00CE3A20" w14:paraId="5CEBE1A5" w14:textId="77777777">
        <w:trPr>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00B0F0"/>
            </w:tcBorders>
            <w:vAlign w:val="center"/>
          </w:tcPr>
          <w:p w14:paraId="72037D4D" w14:textId="00D911BF" w:rsidR="00CE3A20" w:rsidRPr="00CE3A20" w:rsidRDefault="00CE3A20">
            <w:pPr>
              <w:jc w:val="center"/>
              <w:rPr>
                <w:b w:val="0"/>
                <w:bCs w:val="0"/>
              </w:rPr>
            </w:pPr>
            <w:r>
              <w:rPr>
                <w:b w:val="0"/>
                <w:bCs w:val="0"/>
              </w:rPr>
              <w:t>Liam Etty</w:t>
            </w:r>
          </w:p>
        </w:tc>
        <w:tc>
          <w:tcPr>
            <w:tcW w:w="2337" w:type="dxa"/>
            <w:vAlign w:val="center"/>
          </w:tcPr>
          <w:p w14:paraId="0AEAFAAC" w14:textId="4A7ACED1" w:rsidR="00CE3A20" w:rsidRDefault="00CE3A20">
            <w:pPr>
              <w:jc w:val="center"/>
              <w:cnfStyle w:val="000000000000" w:firstRow="0" w:lastRow="0" w:firstColumn="0" w:lastColumn="0" w:oddVBand="0" w:evenVBand="0" w:oddHBand="0" w:evenHBand="0" w:firstRowFirstColumn="0" w:firstRowLastColumn="0" w:lastRowFirstColumn="0" w:lastRowLastColumn="0"/>
            </w:pPr>
            <w:r>
              <w:t>Boring Electrical Manager</w:t>
            </w:r>
          </w:p>
        </w:tc>
        <w:tc>
          <w:tcPr>
            <w:tcW w:w="2007" w:type="dxa"/>
            <w:vAlign w:val="center"/>
          </w:tcPr>
          <w:p w14:paraId="739F4A29" w14:textId="7F0C5CD5" w:rsidR="00CE3A20" w:rsidRDefault="00CE3A20">
            <w:pPr>
              <w:jc w:val="center"/>
              <w:cnfStyle w:val="000000000000" w:firstRow="0" w:lastRow="0" w:firstColumn="0" w:lastColumn="0" w:oddVBand="0" w:evenVBand="0" w:oddHBand="0" w:evenHBand="0" w:firstRowFirstColumn="0" w:firstRowLastColumn="0" w:lastRowFirstColumn="0" w:lastRowLastColumn="0"/>
            </w:pPr>
            <w:r>
              <w:t>Electrical Engineering ‘26</w:t>
            </w:r>
          </w:p>
        </w:tc>
        <w:tc>
          <w:tcPr>
            <w:tcW w:w="3100" w:type="dxa"/>
            <w:vAlign w:val="center"/>
          </w:tcPr>
          <w:p w14:paraId="40ECF125" w14:textId="4E809C31" w:rsidR="00CE3A20" w:rsidRDefault="00B825EA">
            <w:pPr>
              <w:jc w:val="center"/>
              <w:cnfStyle w:val="000000000000" w:firstRow="0" w:lastRow="0" w:firstColumn="0" w:lastColumn="0" w:oddVBand="0" w:evenVBand="0" w:oddHBand="0" w:evenHBand="0" w:firstRowFirstColumn="0" w:firstRowLastColumn="0" w:lastRowFirstColumn="0" w:lastRowLastColumn="0"/>
            </w:pPr>
            <w:r>
              <w:t>21lbe@queensu.ca</w:t>
            </w:r>
          </w:p>
        </w:tc>
      </w:tr>
      <w:tr w:rsidR="001A0A4F" w14:paraId="7787BF96" w14:textId="7777777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00B0F0"/>
            </w:tcBorders>
            <w:vAlign w:val="center"/>
          </w:tcPr>
          <w:p w14:paraId="272AA78E" w14:textId="0DE31F15" w:rsidR="001A0A4F" w:rsidRPr="0069665C" w:rsidRDefault="00B825EA">
            <w:pPr>
              <w:jc w:val="center"/>
              <w:rPr>
                <w:b w:val="0"/>
                <w:bCs w:val="0"/>
              </w:rPr>
            </w:pPr>
            <w:r>
              <w:rPr>
                <w:b w:val="0"/>
                <w:bCs w:val="0"/>
              </w:rPr>
              <w:t>Joshua Paddock</w:t>
            </w:r>
          </w:p>
        </w:tc>
        <w:tc>
          <w:tcPr>
            <w:tcW w:w="2337" w:type="dxa"/>
            <w:vAlign w:val="center"/>
          </w:tcPr>
          <w:p w14:paraId="2A6AA829" w14:textId="28B1BBFA" w:rsidR="001A0A4F" w:rsidRDefault="00B825EA">
            <w:pPr>
              <w:jc w:val="center"/>
              <w:cnfStyle w:val="000000100000" w:firstRow="0" w:lastRow="0" w:firstColumn="0" w:lastColumn="0" w:oddVBand="0" w:evenVBand="0" w:oddHBand="1" w:evenHBand="0" w:firstRowFirstColumn="0" w:firstRowLastColumn="0" w:lastRowFirstColumn="0" w:lastRowLastColumn="0"/>
            </w:pPr>
            <w:r>
              <w:t>Boring Mechanical Manager</w:t>
            </w:r>
          </w:p>
        </w:tc>
        <w:tc>
          <w:tcPr>
            <w:tcW w:w="2007" w:type="dxa"/>
            <w:vAlign w:val="center"/>
          </w:tcPr>
          <w:p w14:paraId="58C201DD" w14:textId="77777777" w:rsidR="001A0A4F" w:rsidRDefault="001A0A4F">
            <w:pPr>
              <w:jc w:val="center"/>
              <w:cnfStyle w:val="000000100000" w:firstRow="0" w:lastRow="0" w:firstColumn="0" w:lastColumn="0" w:oddVBand="0" w:evenVBand="0" w:oddHBand="1" w:evenHBand="0" w:firstRowFirstColumn="0" w:firstRowLastColumn="0" w:lastRowFirstColumn="0" w:lastRowLastColumn="0"/>
            </w:pPr>
            <w:r>
              <w:t>Mathematics and Engineering ‘26</w:t>
            </w:r>
          </w:p>
        </w:tc>
        <w:tc>
          <w:tcPr>
            <w:tcW w:w="3100" w:type="dxa"/>
            <w:vAlign w:val="center"/>
          </w:tcPr>
          <w:p w14:paraId="25CE5460" w14:textId="3490E8B5" w:rsidR="001A0A4F" w:rsidRDefault="00B825EA">
            <w:pPr>
              <w:jc w:val="center"/>
              <w:cnfStyle w:val="000000100000" w:firstRow="0" w:lastRow="0" w:firstColumn="0" w:lastColumn="0" w:oddVBand="0" w:evenVBand="0" w:oddHBand="1" w:evenHBand="0" w:firstRowFirstColumn="0" w:firstRowLastColumn="0" w:lastRowFirstColumn="0" w:lastRowLastColumn="0"/>
            </w:pPr>
            <w:r>
              <w:t>josh.paddock@queensu.ca</w:t>
            </w:r>
          </w:p>
        </w:tc>
      </w:tr>
      <w:tr w:rsidR="00C26B94" w:rsidRPr="006F08F1" w14:paraId="7040271A" w14:textId="77777777">
        <w:trPr>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FFC000" w:themeColor="accent4"/>
            </w:tcBorders>
            <w:vAlign w:val="center"/>
          </w:tcPr>
          <w:p w14:paraId="2DCDE018" w14:textId="64BE6683" w:rsidR="00C26B94" w:rsidRPr="008910FA" w:rsidRDefault="00973C10">
            <w:pPr>
              <w:jc w:val="center"/>
              <w:rPr>
                <w:b w:val="0"/>
                <w:bCs w:val="0"/>
              </w:rPr>
            </w:pPr>
            <w:r>
              <w:rPr>
                <w:b w:val="0"/>
                <w:bCs w:val="0"/>
              </w:rPr>
              <w:t>Freddie Anderson</w:t>
            </w:r>
          </w:p>
        </w:tc>
        <w:tc>
          <w:tcPr>
            <w:tcW w:w="2337" w:type="dxa"/>
            <w:vAlign w:val="center"/>
          </w:tcPr>
          <w:p w14:paraId="4E1AC346" w14:textId="7296EFB2" w:rsidR="00C26B94" w:rsidRDefault="00973C10">
            <w:pPr>
              <w:jc w:val="center"/>
              <w:cnfStyle w:val="000000000000" w:firstRow="0" w:lastRow="0" w:firstColumn="0" w:lastColumn="0" w:oddVBand="0" w:evenVBand="0" w:oddHBand="0" w:evenHBand="0" w:firstRowFirstColumn="0" w:firstRowLastColumn="0" w:lastRowFirstColumn="0" w:lastRowLastColumn="0"/>
            </w:pPr>
            <w:r>
              <w:t xml:space="preserve">Boring Drilling </w:t>
            </w:r>
            <w:r w:rsidR="00A30461">
              <w:t>Designer</w:t>
            </w:r>
          </w:p>
        </w:tc>
        <w:tc>
          <w:tcPr>
            <w:tcW w:w="2007" w:type="dxa"/>
            <w:vAlign w:val="center"/>
          </w:tcPr>
          <w:p w14:paraId="73C22400" w14:textId="22C7B6B3" w:rsidR="00C26B94" w:rsidRDefault="00C73FF6">
            <w:pPr>
              <w:jc w:val="center"/>
              <w:cnfStyle w:val="000000000000" w:firstRow="0" w:lastRow="0" w:firstColumn="0" w:lastColumn="0" w:oddVBand="0" w:evenVBand="0" w:oddHBand="0" w:evenHBand="0" w:firstRowFirstColumn="0" w:firstRowLastColumn="0" w:lastRowFirstColumn="0" w:lastRowLastColumn="0"/>
            </w:pPr>
            <w:r>
              <w:t>Applied Sciences Engineering ‘28</w:t>
            </w:r>
          </w:p>
        </w:tc>
        <w:tc>
          <w:tcPr>
            <w:tcW w:w="3100" w:type="dxa"/>
            <w:vAlign w:val="center"/>
          </w:tcPr>
          <w:p w14:paraId="79EC1074" w14:textId="51AAD0C6" w:rsidR="00C26B94" w:rsidRPr="006F08F1" w:rsidRDefault="304A46F9">
            <w:pPr>
              <w:jc w:val="center"/>
              <w:cnfStyle w:val="000000000000" w:firstRow="0" w:lastRow="0" w:firstColumn="0" w:lastColumn="0" w:oddVBand="0" w:evenVBand="0" w:oddHBand="0" w:evenHBand="0" w:firstRowFirstColumn="0" w:firstRowLastColumn="0" w:lastRowFirstColumn="0" w:lastRowLastColumn="0"/>
            </w:pPr>
            <w:r>
              <w:t>23vwh1@queensu.ca</w:t>
            </w:r>
          </w:p>
        </w:tc>
      </w:tr>
      <w:tr w:rsidR="00C26B94" w14:paraId="1B952415" w14:textId="7777777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FFC000" w:themeColor="accent4"/>
            </w:tcBorders>
            <w:vAlign w:val="center"/>
          </w:tcPr>
          <w:p w14:paraId="6828FF1D" w14:textId="2B817E7C" w:rsidR="00C26B94" w:rsidRPr="0069665C" w:rsidRDefault="00964F15">
            <w:pPr>
              <w:jc w:val="center"/>
              <w:rPr>
                <w:b w:val="0"/>
                <w:bCs w:val="0"/>
              </w:rPr>
            </w:pPr>
            <w:r>
              <w:rPr>
                <w:b w:val="0"/>
                <w:bCs w:val="0"/>
              </w:rPr>
              <w:t>Ni</w:t>
            </w:r>
            <w:r w:rsidR="000A4ADB">
              <w:rPr>
                <w:b w:val="0"/>
                <w:bCs w:val="0"/>
              </w:rPr>
              <w:t>colai Basen</w:t>
            </w:r>
          </w:p>
        </w:tc>
        <w:tc>
          <w:tcPr>
            <w:tcW w:w="2337" w:type="dxa"/>
            <w:vAlign w:val="center"/>
          </w:tcPr>
          <w:p w14:paraId="07CFE051" w14:textId="2E0AC44D" w:rsidR="00C26B94" w:rsidRDefault="000A4ADB">
            <w:pPr>
              <w:jc w:val="center"/>
              <w:cnfStyle w:val="000000100000" w:firstRow="0" w:lastRow="0" w:firstColumn="0" w:lastColumn="0" w:oddVBand="0" w:evenVBand="0" w:oddHBand="1" w:evenHBand="0" w:firstRowFirstColumn="0" w:firstRowLastColumn="0" w:lastRowFirstColumn="0" w:lastRowLastColumn="0"/>
            </w:pPr>
            <w:r>
              <w:t xml:space="preserve">Boring Drilling </w:t>
            </w:r>
            <w:r w:rsidR="00A30461">
              <w:t>Designer</w:t>
            </w:r>
          </w:p>
        </w:tc>
        <w:tc>
          <w:tcPr>
            <w:tcW w:w="2007" w:type="dxa"/>
            <w:vAlign w:val="center"/>
          </w:tcPr>
          <w:p w14:paraId="4CDD42AA" w14:textId="5C4BCE0C" w:rsidR="00C26B94" w:rsidRDefault="00C73FF6">
            <w:pPr>
              <w:jc w:val="center"/>
              <w:cnfStyle w:val="000000100000" w:firstRow="0" w:lastRow="0" w:firstColumn="0" w:lastColumn="0" w:oddVBand="0" w:evenVBand="0" w:oddHBand="1" w:evenHBand="0" w:firstRowFirstColumn="0" w:firstRowLastColumn="0" w:lastRowFirstColumn="0" w:lastRowLastColumn="0"/>
            </w:pPr>
            <w:r>
              <w:t>Geological Engineering ‘</w:t>
            </w:r>
            <w:r w:rsidR="00F446CC">
              <w:t>26</w:t>
            </w:r>
          </w:p>
        </w:tc>
        <w:tc>
          <w:tcPr>
            <w:tcW w:w="3100" w:type="dxa"/>
            <w:vAlign w:val="center"/>
          </w:tcPr>
          <w:p w14:paraId="5F535949" w14:textId="6E0B75AD" w:rsidR="00C26B94" w:rsidRDefault="002A6EA1">
            <w:pPr>
              <w:jc w:val="center"/>
              <w:cnfStyle w:val="000000100000" w:firstRow="0" w:lastRow="0" w:firstColumn="0" w:lastColumn="0" w:oddVBand="0" w:evenVBand="0" w:oddHBand="1" w:evenHBand="0" w:firstRowFirstColumn="0" w:firstRowLastColumn="0" w:lastRowFirstColumn="0" w:lastRowLastColumn="0"/>
            </w:pPr>
            <w:r w:rsidRPr="002A6EA1">
              <w:rPr>
                <w:lang w:val="en-CA"/>
              </w:rPr>
              <w:t>21ntb1@queensu.ca</w:t>
            </w:r>
          </w:p>
        </w:tc>
      </w:tr>
      <w:tr w:rsidR="00C26B94" w14:paraId="6726E427" w14:textId="77777777">
        <w:trPr>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FFC000" w:themeColor="accent4"/>
            </w:tcBorders>
            <w:vAlign w:val="center"/>
          </w:tcPr>
          <w:p w14:paraId="4395F5F2" w14:textId="4E524AA0" w:rsidR="00C26B94" w:rsidRPr="0069665C" w:rsidRDefault="00FE7F70">
            <w:pPr>
              <w:jc w:val="center"/>
              <w:rPr>
                <w:b w:val="0"/>
                <w:bCs w:val="0"/>
              </w:rPr>
            </w:pPr>
            <w:r>
              <w:rPr>
                <w:b w:val="0"/>
                <w:bCs w:val="0"/>
              </w:rPr>
              <w:t xml:space="preserve">Kim </w:t>
            </w:r>
            <w:proofErr w:type="spellStart"/>
            <w:r>
              <w:rPr>
                <w:b w:val="0"/>
                <w:bCs w:val="0"/>
              </w:rPr>
              <w:t>Balayar</w:t>
            </w:r>
            <w:proofErr w:type="spellEnd"/>
          </w:p>
        </w:tc>
        <w:tc>
          <w:tcPr>
            <w:tcW w:w="2337" w:type="dxa"/>
            <w:vAlign w:val="center"/>
          </w:tcPr>
          <w:p w14:paraId="6B092738" w14:textId="013FF780" w:rsidR="00C26B94" w:rsidRDefault="00FE7F70">
            <w:pPr>
              <w:jc w:val="center"/>
              <w:cnfStyle w:val="000000000000" w:firstRow="0" w:lastRow="0" w:firstColumn="0" w:lastColumn="0" w:oddVBand="0" w:evenVBand="0" w:oddHBand="0" w:evenHBand="0" w:firstRowFirstColumn="0" w:firstRowLastColumn="0" w:lastRowFirstColumn="0" w:lastRowLastColumn="0"/>
            </w:pPr>
            <w:r>
              <w:t xml:space="preserve">Boring Drilling </w:t>
            </w:r>
            <w:r w:rsidR="00A30461">
              <w:t>Designer</w:t>
            </w:r>
          </w:p>
        </w:tc>
        <w:tc>
          <w:tcPr>
            <w:tcW w:w="2007" w:type="dxa"/>
            <w:vAlign w:val="center"/>
          </w:tcPr>
          <w:p w14:paraId="5932752C" w14:textId="73667F3C" w:rsidR="00C26B94" w:rsidRDefault="002B118A">
            <w:pPr>
              <w:jc w:val="center"/>
              <w:cnfStyle w:val="000000000000" w:firstRow="0" w:lastRow="0" w:firstColumn="0" w:lastColumn="0" w:oddVBand="0" w:evenVBand="0" w:oddHBand="0" w:evenHBand="0" w:firstRowFirstColumn="0" w:firstRowLastColumn="0" w:lastRowFirstColumn="0" w:lastRowLastColumn="0"/>
            </w:pPr>
            <w:r>
              <w:t>Geological Engineering ‘27</w:t>
            </w:r>
          </w:p>
        </w:tc>
        <w:tc>
          <w:tcPr>
            <w:tcW w:w="3100" w:type="dxa"/>
            <w:vAlign w:val="center"/>
          </w:tcPr>
          <w:p w14:paraId="7FC5ED20" w14:textId="757C604B" w:rsidR="00C26B94" w:rsidRDefault="1FD15E42">
            <w:pPr>
              <w:jc w:val="center"/>
              <w:cnfStyle w:val="000000000000" w:firstRow="0" w:lastRow="0" w:firstColumn="0" w:lastColumn="0" w:oddVBand="0" w:evenVBand="0" w:oddHBand="0" w:evenHBand="0" w:firstRowFirstColumn="0" w:firstRowLastColumn="0" w:lastRowFirstColumn="0" w:lastRowLastColumn="0"/>
            </w:pPr>
            <w:r>
              <w:t>22gj10@queensu.ca</w:t>
            </w:r>
          </w:p>
        </w:tc>
      </w:tr>
      <w:tr w:rsidR="00870EA1" w14:paraId="7D9D5F76" w14:textId="7777777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FFC000" w:themeColor="accent4"/>
            </w:tcBorders>
            <w:vAlign w:val="center"/>
          </w:tcPr>
          <w:p w14:paraId="6B71C218" w14:textId="51293DE0" w:rsidR="00870EA1" w:rsidRDefault="00870EA1">
            <w:pPr>
              <w:jc w:val="center"/>
              <w:rPr>
                <w:b w:val="0"/>
                <w:bCs w:val="0"/>
              </w:rPr>
            </w:pPr>
            <w:r>
              <w:rPr>
                <w:b w:val="0"/>
                <w:bCs w:val="0"/>
              </w:rPr>
              <w:lastRenderedPageBreak/>
              <w:t>Richie Williams</w:t>
            </w:r>
          </w:p>
        </w:tc>
        <w:tc>
          <w:tcPr>
            <w:tcW w:w="2337" w:type="dxa"/>
            <w:vAlign w:val="center"/>
          </w:tcPr>
          <w:p w14:paraId="06300EF4" w14:textId="38EDFA2B" w:rsidR="00870EA1" w:rsidRDefault="00870EA1">
            <w:pPr>
              <w:jc w:val="center"/>
              <w:cnfStyle w:val="000000100000" w:firstRow="0" w:lastRow="0" w:firstColumn="0" w:lastColumn="0" w:oddVBand="0" w:evenVBand="0" w:oddHBand="1" w:evenHBand="0" w:firstRowFirstColumn="0" w:firstRowLastColumn="0" w:lastRowFirstColumn="0" w:lastRowLastColumn="0"/>
            </w:pPr>
            <w:r>
              <w:t>Boring Drilling Designer</w:t>
            </w:r>
          </w:p>
        </w:tc>
        <w:tc>
          <w:tcPr>
            <w:tcW w:w="2007" w:type="dxa"/>
            <w:vAlign w:val="center"/>
          </w:tcPr>
          <w:p w14:paraId="7CBA6042" w14:textId="4071CB42" w:rsidR="00870EA1" w:rsidRDefault="1C14DD36">
            <w:pPr>
              <w:jc w:val="center"/>
              <w:cnfStyle w:val="000000100000" w:firstRow="0" w:lastRow="0" w:firstColumn="0" w:lastColumn="0" w:oddVBand="0" w:evenVBand="0" w:oddHBand="1" w:evenHBand="0" w:firstRowFirstColumn="0" w:firstRowLastColumn="0" w:lastRowFirstColumn="0" w:lastRowLastColumn="0"/>
            </w:pPr>
            <w:r>
              <w:t>Geological Engineering ‘27</w:t>
            </w:r>
          </w:p>
        </w:tc>
        <w:tc>
          <w:tcPr>
            <w:tcW w:w="3100" w:type="dxa"/>
            <w:vAlign w:val="center"/>
          </w:tcPr>
          <w:p w14:paraId="150BB7F8" w14:textId="3C0810F0" w:rsidR="00870EA1" w:rsidRDefault="1C14DD36">
            <w:pPr>
              <w:jc w:val="center"/>
              <w:cnfStyle w:val="000000100000" w:firstRow="0" w:lastRow="0" w:firstColumn="0" w:lastColumn="0" w:oddVBand="0" w:evenVBand="0" w:oddHBand="1" w:evenHBand="0" w:firstRowFirstColumn="0" w:firstRowLastColumn="0" w:lastRowFirstColumn="0" w:lastRowLastColumn="0"/>
            </w:pPr>
            <w:r>
              <w:t>22vrjm@queensu.ca</w:t>
            </w:r>
          </w:p>
        </w:tc>
      </w:tr>
      <w:tr w:rsidR="00214842" w14:paraId="1A694D99" w14:textId="77777777">
        <w:trPr>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FFC000" w:themeColor="accent4"/>
            </w:tcBorders>
            <w:vAlign w:val="center"/>
          </w:tcPr>
          <w:p w14:paraId="768190D5" w14:textId="14FEF2CD" w:rsidR="00214842" w:rsidRDefault="00214842">
            <w:pPr>
              <w:jc w:val="center"/>
              <w:rPr>
                <w:b w:val="0"/>
                <w:bCs w:val="0"/>
              </w:rPr>
            </w:pPr>
            <w:proofErr w:type="spellStart"/>
            <w:r>
              <w:rPr>
                <w:b w:val="0"/>
                <w:bCs w:val="0"/>
              </w:rPr>
              <w:t>Shohayb</w:t>
            </w:r>
            <w:proofErr w:type="spellEnd"/>
            <w:r>
              <w:rPr>
                <w:b w:val="0"/>
                <w:bCs w:val="0"/>
              </w:rPr>
              <w:t xml:space="preserve"> </w:t>
            </w:r>
            <w:proofErr w:type="spellStart"/>
            <w:r w:rsidR="00094013">
              <w:rPr>
                <w:b w:val="0"/>
                <w:bCs w:val="0"/>
              </w:rPr>
              <w:t>Heddokheel</w:t>
            </w:r>
            <w:proofErr w:type="spellEnd"/>
          </w:p>
        </w:tc>
        <w:tc>
          <w:tcPr>
            <w:tcW w:w="2337" w:type="dxa"/>
            <w:vAlign w:val="center"/>
          </w:tcPr>
          <w:p w14:paraId="639E2E9E" w14:textId="297CDE64" w:rsidR="00214842" w:rsidRDefault="00990837">
            <w:pPr>
              <w:jc w:val="center"/>
              <w:cnfStyle w:val="000000000000" w:firstRow="0" w:lastRow="0" w:firstColumn="0" w:lastColumn="0" w:oddVBand="0" w:evenVBand="0" w:oddHBand="0" w:evenHBand="0" w:firstRowFirstColumn="0" w:firstRowLastColumn="0" w:lastRowFirstColumn="0" w:lastRowLastColumn="0"/>
            </w:pPr>
            <w:r>
              <w:t>Boring Drilling Designer</w:t>
            </w:r>
          </w:p>
        </w:tc>
        <w:tc>
          <w:tcPr>
            <w:tcW w:w="2007" w:type="dxa"/>
            <w:vAlign w:val="center"/>
          </w:tcPr>
          <w:p w14:paraId="466F56B7" w14:textId="01F6FCA4" w:rsidR="00214842" w:rsidRDefault="00C20219">
            <w:pPr>
              <w:jc w:val="center"/>
              <w:cnfStyle w:val="000000000000" w:firstRow="0" w:lastRow="0" w:firstColumn="0" w:lastColumn="0" w:oddVBand="0" w:evenVBand="0" w:oddHBand="0" w:evenHBand="0" w:firstRowFirstColumn="0" w:firstRowLastColumn="0" w:lastRowFirstColumn="0" w:lastRowLastColumn="0"/>
            </w:pPr>
            <w:r>
              <w:t xml:space="preserve">Civil Engineering </w:t>
            </w:r>
            <w:r w:rsidR="00845FDB">
              <w:t>‘27</w:t>
            </w:r>
            <w:r w:rsidR="79A338E8">
              <w:t xml:space="preserve"> </w:t>
            </w:r>
            <w:r>
              <w:t xml:space="preserve">and Computing </w:t>
            </w:r>
            <w:r w:rsidR="00153CE4">
              <w:t>‘28</w:t>
            </w:r>
          </w:p>
        </w:tc>
        <w:tc>
          <w:tcPr>
            <w:tcW w:w="3100" w:type="dxa"/>
            <w:vAlign w:val="center"/>
          </w:tcPr>
          <w:p w14:paraId="385E72DD" w14:textId="130BD932" w:rsidR="00214842" w:rsidRDefault="00A9555A">
            <w:pPr>
              <w:jc w:val="center"/>
              <w:cnfStyle w:val="000000000000" w:firstRow="0" w:lastRow="0" w:firstColumn="0" w:lastColumn="0" w:oddVBand="0" w:evenVBand="0" w:oddHBand="0" w:evenHBand="0" w:firstRowFirstColumn="0" w:firstRowLastColumn="0" w:lastRowFirstColumn="0" w:lastRowLastColumn="0"/>
            </w:pPr>
            <w:r>
              <w:t>22nx31@queensu.ca</w:t>
            </w:r>
          </w:p>
        </w:tc>
      </w:tr>
      <w:tr w:rsidR="00FE7F70" w14:paraId="4817A3C5" w14:textId="7777777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FFC000" w:themeColor="accent4"/>
            </w:tcBorders>
            <w:vAlign w:val="center"/>
          </w:tcPr>
          <w:p w14:paraId="7DD70A73" w14:textId="01AEF017" w:rsidR="00FE7F70" w:rsidRDefault="00A30461">
            <w:pPr>
              <w:jc w:val="center"/>
              <w:rPr>
                <w:b w:val="0"/>
                <w:bCs w:val="0"/>
              </w:rPr>
            </w:pPr>
            <w:r>
              <w:rPr>
                <w:b w:val="0"/>
                <w:bCs w:val="0"/>
              </w:rPr>
              <w:t>Momin Alvi</w:t>
            </w:r>
          </w:p>
        </w:tc>
        <w:tc>
          <w:tcPr>
            <w:tcW w:w="2337" w:type="dxa"/>
            <w:vAlign w:val="center"/>
          </w:tcPr>
          <w:p w14:paraId="3DB8CA20" w14:textId="4D03D4D9" w:rsidR="00FE7F70" w:rsidRDefault="00A30461">
            <w:pPr>
              <w:jc w:val="center"/>
              <w:cnfStyle w:val="000000100000" w:firstRow="0" w:lastRow="0" w:firstColumn="0" w:lastColumn="0" w:oddVBand="0" w:evenVBand="0" w:oddHBand="1" w:evenHBand="0" w:firstRowFirstColumn="0" w:firstRowLastColumn="0" w:lastRowFirstColumn="0" w:lastRowLastColumn="0"/>
            </w:pPr>
            <w:r>
              <w:t>Boring Electrical Designer</w:t>
            </w:r>
          </w:p>
        </w:tc>
        <w:tc>
          <w:tcPr>
            <w:tcW w:w="2007" w:type="dxa"/>
            <w:vAlign w:val="center"/>
          </w:tcPr>
          <w:p w14:paraId="752EFA20" w14:textId="56546EA9" w:rsidR="00FE7F70" w:rsidRDefault="00DE39CB">
            <w:pPr>
              <w:jc w:val="center"/>
              <w:cnfStyle w:val="000000100000" w:firstRow="0" w:lastRow="0" w:firstColumn="0" w:lastColumn="0" w:oddVBand="0" w:evenVBand="0" w:oddHBand="1" w:evenHBand="0" w:firstRowFirstColumn="0" w:firstRowLastColumn="0" w:lastRowFirstColumn="0" w:lastRowLastColumn="0"/>
            </w:pPr>
            <w:r>
              <w:t>Computing ‘26</w:t>
            </w:r>
          </w:p>
        </w:tc>
        <w:tc>
          <w:tcPr>
            <w:tcW w:w="3100" w:type="dxa"/>
            <w:vAlign w:val="center"/>
          </w:tcPr>
          <w:p w14:paraId="263E88ED" w14:textId="3FD9C16B" w:rsidR="00FE7F70" w:rsidRDefault="00DA2AE3">
            <w:pPr>
              <w:jc w:val="center"/>
              <w:cnfStyle w:val="000000100000" w:firstRow="0" w:lastRow="0" w:firstColumn="0" w:lastColumn="0" w:oddVBand="0" w:evenVBand="0" w:oddHBand="1" w:evenHBand="0" w:firstRowFirstColumn="0" w:firstRowLastColumn="0" w:lastRowFirstColumn="0" w:lastRowLastColumn="0"/>
            </w:pPr>
            <w:r>
              <w:t>momin.alvi@queensu.ca</w:t>
            </w:r>
          </w:p>
        </w:tc>
      </w:tr>
      <w:tr w:rsidR="00A30461" w14:paraId="153D6431" w14:textId="77777777">
        <w:trPr>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FFC000" w:themeColor="accent4"/>
            </w:tcBorders>
            <w:vAlign w:val="center"/>
          </w:tcPr>
          <w:p w14:paraId="4A7BC912" w14:textId="56C259B2" w:rsidR="00A30461" w:rsidRDefault="006041E2">
            <w:pPr>
              <w:jc w:val="center"/>
              <w:rPr>
                <w:b w:val="0"/>
                <w:bCs w:val="0"/>
              </w:rPr>
            </w:pPr>
            <w:r>
              <w:rPr>
                <w:b w:val="0"/>
                <w:bCs w:val="0"/>
              </w:rPr>
              <w:t>Nelson Zhou</w:t>
            </w:r>
          </w:p>
        </w:tc>
        <w:tc>
          <w:tcPr>
            <w:tcW w:w="2337" w:type="dxa"/>
            <w:vAlign w:val="center"/>
          </w:tcPr>
          <w:p w14:paraId="09DD8924" w14:textId="7BC59037" w:rsidR="00A30461" w:rsidRDefault="008738E5">
            <w:pPr>
              <w:jc w:val="center"/>
              <w:cnfStyle w:val="000000000000" w:firstRow="0" w:lastRow="0" w:firstColumn="0" w:lastColumn="0" w:oddVBand="0" w:evenVBand="0" w:oddHBand="0" w:evenHBand="0" w:firstRowFirstColumn="0" w:firstRowLastColumn="0" w:lastRowFirstColumn="0" w:lastRowLastColumn="0"/>
            </w:pPr>
            <w:r>
              <w:t>Boring Electrical Designer</w:t>
            </w:r>
          </w:p>
        </w:tc>
        <w:tc>
          <w:tcPr>
            <w:tcW w:w="2007" w:type="dxa"/>
            <w:vAlign w:val="center"/>
          </w:tcPr>
          <w:p w14:paraId="12E2D624" w14:textId="1B9F53AB" w:rsidR="00A30461" w:rsidRDefault="002B64C9">
            <w:pPr>
              <w:jc w:val="center"/>
              <w:cnfStyle w:val="000000000000" w:firstRow="0" w:lastRow="0" w:firstColumn="0" w:lastColumn="0" w:oddVBand="0" w:evenVBand="0" w:oddHBand="0" w:evenHBand="0" w:firstRowFirstColumn="0" w:firstRowLastColumn="0" w:lastRowFirstColumn="0" w:lastRowLastColumn="0"/>
            </w:pPr>
            <w:r>
              <w:t>Physics ‘26</w:t>
            </w:r>
          </w:p>
        </w:tc>
        <w:tc>
          <w:tcPr>
            <w:tcW w:w="3100" w:type="dxa"/>
            <w:vAlign w:val="center"/>
          </w:tcPr>
          <w:p w14:paraId="233DCF10" w14:textId="66788640" w:rsidR="00A30461" w:rsidRDefault="004573E9">
            <w:pPr>
              <w:jc w:val="center"/>
              <w:cnfStyle w:val="000000000000" w:firstRow="0" w:lastRow="0" w:firstColumn="0" w:lastColumn="0" w:oddVBand="0" w:evenVBand="0" w:oddHBand="0" w:evenHBand="0" w:firstRowFirstColumn="0" w:firstRowLastColumn="0" w:lastRowFirstColumn="0" w:lastRowLastColumn="0"/>
            </w:pPr>
            <w:r w:rsidRPr="004573E9">
              <w:rPr>
                <w:lang w:val="en-CA"/>
              </w:rPr>
              <w:t>21yz160@queensu.ca</w:t>
            </w:r>
          </w:p>
        </w:tc>
      </w:tr>
      <w:tr w:rsidR="004B3FA8" w14:paraId="6E7F6F98" w14:textId="7777777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FFC000" w:themeColor="accent4"/>
            </w:tcBorders>
            <w:vAlign w:val="center"/>
          </w:tcPr>
          <w:p w14:paraId="78F7C99F" w14:textId="41168072" w:rsidR="004B3FA8" w:rsidRDefault="004B3FA8">
            <w:pPr>
              <w:jc w:val="center"/>
              <w:rPr>
                <w:b w:val="0"/>
                <w:bCs w:val="0"/>
              </w:rPr>
            </w:pPr>
            <w:r>
              <w:rPr>
                <w:b w:val="0"/>
                <w:bCs w:val="0"/>
              </w:rPr>
              <w:t xml:space="preserve">Peter </w:t>
            </w:r>
            <w:proofErr w:type="spellStart"/>
            <w:r>
              <w:rPr>
                <w:b w:val="0"/>
                <w:bCs w:val="0"/>
              </w:rPr>
              <w:t>Facina</w:t>
            </w:r>
            <w:proofErr w:type="spellEnd"/>
          </w:p>
        </w:tc>
        <w:tc>
          <w:tcPr>
            <w:tcW w:w="2337" w:type="dxa"/>
            <w:vAlign w:val="center"/>
          </w:tcPr>
          <w:p w14:paraId="54FED2BE" w14:textId="0DFCCEE4" w:rsidR="004B3FA8" w:rsidRDefault="004C1E38">
            <w:pPr>
              <w:jc w:val="center"/>
              <w:cnfStyle w:val="000000100000" w:firstRow="0" w:lastRow="0" w:firstColumn="0" w:lastColumn="0" w:oddVBand="0" w:evenVBand="0" w:oddHBand="1" w:evenHBand="0" w:firstRowFirstColumn="0" w:firstRowLastColumn="0" w:lastRowFirstColumn="0" w:lastRowLastColumn="0"/>
            </w:pPr>
            <w:r>
              <w:t>Boring Mechanical Designer</w:t>
            </w:r>
          </w:p>
        </w:tc>
        <w:tc>
          <w:tcPr>
            <w:tcW w:w="2007" w:type="dxa"/>
            <w:vAlign w:val="center"/>
          </w:tcPr>
          <w:p w14:paraId="4EE7B823" w14:textId="34174BC3" w:rsidR="004B3FA8" w:rsidRDefault="001013AA">
            <w:pPr>
              <w:jc w:val="center"/>
              <w:cnfStyle w:val="000000100000" w:firstRow="0" w:lastRow="0" w:firstColumn="0" w:lastColumn="0" w:oddVBand="0" w:evenVBand="0" w:oddHBand="1" w:evenHBand="0" w:firstRowFirstColumn="0" w:firstRowLastColumn="0" w:lastRowFirstColumn="0" w:lastRowLastColumn="0"/>
            </w:pPr>
            <w:r>
              <w:t>Mechanical Engineering ‘28</w:t>
            </w:r>
          </w:p>
        </w:tc>
        <w:tc>
          <w:tcPr>
            <w:tcW w:w="3100" w:type="dxa"/>
            <w:vAlign w:val="center"/>
          </w:tcPr>
          <w:p w14:paraId="2A8FECE2" w14:textId="6C095A25" w:rsidR="004B3FA8" w:rsidRDefault="0060632C">
            <w:pPr>
              <w:jc w:val="center"/>
              <w:cnfStyle w:val="000000100000" w:firstRow="0" w:lastRow="0" w:firstColumn="0" w:lastColumn="0" w:oddVBand="0" w:evenVBand="0" w:oddHBand="1" w:evenHBand="0" w:firstRowFirstColumn="0" w:firstRowLastColumn="0" w:lastRowFirstColumn="0" w:lastRowLastColumn="0"/>
            </w:pPr>
            <w:r>
              <w:t>23sy11@queensu.ca</w:t>
            </w:r>
          </w:p>
        </w:tc>
      </w:tr>
      <w:tr w:rsidR="004D02E3" w14:paraId="7979895F" w14:textId="77777777">
        <w:trPr>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FFC000" w:themeColor="accent4"/>
            </w:tcBorders>
            <w:vAlign w:val="center"/>
          </w:tcPr>
          <w:p w14:paraId="69F5C275" w14:textId="0E56ABEA" w:rsidR="004D02E3" w:rsidRDefault="004D02E3">
            <w:pPr>
              <w:jc w:val="center"/>
              <w:rPr>
                <w:b w:val="0"/>
                <w:bCs w:val="0"/>
              </w:rPr>
            </w:pPr>
            <w:r>
              <w:rPr>
                <w:b w:val="0"/>
                <w:bCs w:val="0"/>
              </w:rPr>
              <w:t>Sapphire Flach</w:t>
            </w:r>
          </w:p>
        </w:tc>
        <w:tc>
          <w:tcPr>
            <w:tcW w:w="2337" w:type="dxa"/>
            <w:vAlign w:val="center"/>
          </w:tcPr>
          <w:p w14:paraId="1431EE1B" w14:textId="46897F7A" w:rsidR="004D02E3" w:rsidRDefault="00E21FBC">
            <w:pPr>
              <w:jc w:val="center"/>
              <w:cnfStyle w:val="000000000000" w:firstRow="0" w:lastRow="0" w:firstColumn="0" w:lastColumn="0" w:oddVBand="0" w:evenVBand="0" w:oddHBand="0" w:evenHBand="0" w:firstRowFirstColumn="0" w:firstRowLastColumn="0" w:lastRowFirstColumn="0" w:lastRowLastColumn="0"/>
            </w:pPr>
            <w:r>
              <w:t xml:space="preserve">Boring Mechanical </w:t>
            </w:r>
            <w:r w:rsidR="004C1E38">
              <w:t>Designer</w:t>
            </w:r>
          </w:p>
        </w:tc>
        <w:tc>
          <w:tcPr>
            <w:tcW w:w="2007" w:type="dxa"/>
            <w:vAlign w:val="center"/>
          </w:tcPr>
          <w:p w14:paraId="5A882EFD" w14:textId="4EFBD6FE" w:rsidR="004D02E3" w:rsidRDefault="00DC3747">
            <w:pPr>
              <w:jc w:val="center"/>
              <w:cnfStyle w:val="000000000000" w:firstRow="0" w:lastRow="0" w:firstColumn="0" w:lastColumn="0" w:oddVBand="0" w:evenVBand="0" w:oddHBand="0" w:evenHBand="0" w:firstRowFirstColumn="0" w:firstRowLastColumn="0" w:lastRowFirstColumn="0" w:lastRowLastColumn="0"/>
            </w:pPr>
            <w:r>
              <w:t>Mining Engineering ‘27</w:t>
            </w:r>
          </w:p>
        </w:tc>
        <w:tc>
          <w:tcPr>
            <w:tcW w:w="3100" w:type="dxa"/>
            <w:vAlign w:val="center"/>
          </w:tcPr>
          <w:p w14:paraId="357F8E0E" w14:textId="7EF24D99" w:rsidR="004D02E3" w:rsidRDefault="00A13B76">
            <w:pPr>
              <w:jc w:val="center"/>
              <w:cnfStyle w:val="000000000000" w:firstRow="0" w:lastRow="0" w:firstColumn="0" w:lastColumn="0" w:oddVBand="0" w:evenVBand="0" w:oddHBand="0" w:evenHBand="0" w:firstRowFirstColumn="0" w:firstRowLastColumn="0" w:lastRowFirstColumn="0" w:lastRowLastColumn="0"/>
            </w:pPr>
            <w:r w:rsidRPr="00A13B76">
              <w:rPr>
                <w:lang w:val="en-CA"/>
              </w:rPr>
              <w:t>22cmh2@queensu.ca</w:t>
            </w:r>
          </w:p>
        </w:tc>
      </w:tr>
      <w:tr w:rsidR="004B3FA8" w14:paraId="41F532EC" w14:textId="7777777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FFC000" w:themeColor="accent4"/>
            </w:tcBorders>
            <w:vAlign w:val="center"/>
          </w:tcPr>
          <w:p w14:paraId="740572E3" w14:textId="43FB94B3" w:rsidR="004B3FA8" w:rsidRDefault="004B3FA8">
            <w:pPr>
              <w:jc w:val="center"/>
              <w:rPr>
                <w:b w:val="0"/>
                <w:bCs w:val="0"/>
              </w:rPr>
            </w:pPr>
            <w:r>
              <w:rPr>
                <w:b w:val="0"/>
                <w:bCs w:val="0"/>
              </w:rPr>
              <w:t xml:space="preserve">Pippa </w:t>
            </w:r>
            <w:proofErr w:type="spellStart"/>
            <w:r>
              <w:rPr>
                <w:b w:val="0"/>
                <w:bCs w:val="0"/>
              </w:rPr>
              <w:t>Janidlo</w:t>
            </w:r>
            <w:proofErr w:type="spellEnd"/>
          </w:p>
        </w:tc>
        <w:tc>
          <w:tcPr>
            <w:tcW w:w="2337" w:type="dxa"/>
            <w:vAlign w:val="center"/>
          </w:tcPr>
          <w:p w14:paraId="10155B7D" w14:textId="236F42B8" w:rsidR="004B3FA8" w:rsidRDefault="004B3FA8">
            <w:pPr>
              <w:jc w:val="center"/>
              <w:cnfStyle w:val="000000100000" w:firstRow="0" w:lastRow="0" w:firstColumn="0" w:lastColumn="0" w:oddVBand="0" w:evenVBand="0" w:oddHBand="1" w:evenHBand="0" w:firstRowFirstColumn="0" w:firstRowLastColumn="0" w:lastRowFirstColumn="0" w:lastRowLastColumn="0"/>
            </w:pPr>
            <w:r>
              <w:t>Boring Mechanical Designer</w:t>
            </w:r>
          </w:p>
        </w:tc>
        <w:tc>
          <w:tcPr>
            <w:tcW w:w="2007" w:type="dxa"/>
            <w:vAlign w:val="center"/>
          </w:tcPr>
          <w:p w14:paraId="1E6388FA" w14:textId="13FC71C9" w:rsidR="004B3FA8" w:rsidRDefault="00841901">
            <w:pPr>
              <w:jc w:val="center"/>
              <w:cnfStyle w:val="000000100000" w:firstRow="0" w:lastRow="0" w:firstColumn="0" w:lastColumn="0" w:oddVBand="0" w:evenVBand="0" w:oddHBand="1" w:evenHBand="0" w:firstRowFirstColumn="0" w:firstRowLastColumn="0" w:lastRowFirstColumn="0" w:lastRowLastColumn="0"/>
            </w:pPr>
            <w:r>
              <w:t>Mechanical Engineering ‘27</w:t>
            </w:r>
          </w:p>
        </w:tc>
        <w:tc>
          <w:tcPr>
            <w:tcW w:w="3100" w:type="dxa"/>
            <w:vAlign w:val="center"/>
          </w:tcPr>
          <w:p w14:paraId="6B8AABFE" w14:textId="56C7582D" w:rsidR="004B3FA8" w:rsidRDefault="00841901">
            <w:pPr>
              <w:jc w:val="center"/>
              <w:cnfStyle w:val="000000100000" w:firstRow="0" w:lastRow="0" w:firstColumn="0" w:lastColumn="0" w:oddVBand="0" w:evenVBand="0" w:oddHBand="1" w:evenHBand="0" w:firstRowFirstColumn="0" w:firstRowLastColumn="0" w:lastRowFirstColumn="0" w:lastRowLastColumn="0"/>
            </w:pPr>
            <w:r>
              <w:t>22lmf2@queensu.ca</w:t>
            </w:r>
          </w:p>
        </w:tc>
      </w:tr>
    </w:tbl>
    <w:p w14:paraId="642F24CA" w14:textId="77777777" w:rsidR="03C93046" w:rsidRDefault="03C93046" w:rsidP="00B4195E"/>
    <w:p w14:paraId="1E1E2726" w14:textId="47B0C981" w:rsidR="007E142B" w:rsidRDefault="00D627B7" w:rsidP="007E142B">
      <w:pPr>
        <w:pStyle w:val="Heading2"/>
        <w:rPr>
          <w:rFonts w:ascii="Avenir Next" w:hAnsi="Avenir Next"/>
          <w:sz w:val="21"/>
          <w:szCs w:val="21"/>
        </w:rPr>
      </w:pPr>
      <w:bookmarkStart w:id="7" w:name="_Toc183847255"/>
      <w:r w:rsidRPr="00DA2473">
        <w:rPr>
          <w:rFonts w:ascii="Avenir Next" w:hAnsi="Avenir Next"/>
          <w:sz w:val="21"/>
          <w:szCs w:val="21"/>
        </w:rPr>
        <w:t xml:space="preserve">1.2 </w:t>
      </w:r>
      <w:r w:rsidR="00C26B94">
        <w:rPr>
          <w:rFonts w:ascii="Avenir Next" w:hAnsi="Avenir Next"/>
          <w:sz w:val="21"/>
          <w:szCs w:val="21"/>
        </w:rPr>
        <w:t>T</w:t>
      </w:r>
      <w:r w:rsidR="001A30D9" w:rsidRPr="00DA2473">
        <w:rPr>
          <w:rFonts w:ascii="Avenir Next" w:hAnsi="Avenir Next"/>
          <w:sz w:val="21"/>
          <w:szCs w:val="21"/>
        </w:rPr>
        <w:t xml:space="preserve">eam </w:t>
      </w:r>
      <w:r w:rsidR="00C26B94">
        <w:rPr>
          <w:rFonts w:ascii="Avenir Next" w:hAnsi="Avenir Next"/>
          <w:sz w:val="21"/>
          <w:szCs w:val="21"/>
        </w:rPr>
        <w:t>A</w:t>
      </w:r>
      <w:r w:rsidR="001A30D9" w:rsidRPr="00DA2473">
        <w:rPr>
          <w:rFonts w:ascii="Avenir Next" w:hAnsi="Avenir Next"/>
          <w:sz w:val="21"/>
          <w:szCs w:val="21"/>
        </w:rPr>
        <w:t>dvisors</w:t>
      </w:r>
      <w:bookmarkEnd w:id="7"/>
      <w:r w:rsidR="001A30D9" w:rsidRPr="00DA2473">
        <w:rPr>
          <w:rFonts w:ascii="Avenir Next" w:hAnsi="Avenir Next"/>
          <w:sz w:val="21"/>
          <w:szCs w:val="21"/>
        </w:rPr>
        <w:t xml:space="preserve"> </w:t>
      </w:r>
    </w:p>
    <w:tbl>
      <w:tblPr>
        <w:tblStyle w:val="PlainTable4"/>
        <w:tblW w:w="0" w:type="auto"/>
        <w:tblLook w:val="04A0" w:firstRow="1" w:lastRow="0" w:firstColumn="1" w:lastColumn="0" w:noHBand="0" w:noVBand="1"/>
      </w:tblPr>
      <w:tblGrid>
        <w:gridCol w:w="1916"/>
        <w:gridCol w:w="2337"/>
        <w:gridCol w:w="5103"/>
      </w:tblGrid>
      <w:tr w:rsidR="007E142B" w:rsidRPr="00CA3E0C" w14:paraId="6E57CA98"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6" w:type="dxa"/>
            <w:vAlign w:val="center"/>
          </w:tcPr>
          <w:p w14:paraId="2012DA80" w14:textId="77777777" w:rsidR="007E142B" w:rsidRPr="00CA3E0C" w:rsidRDefault="007E142B">
            <w:pPr>
              <w:jc w:val="center"/>
            </w:pPr>
            <w:r>
              <w:t>Advisor</w:t>
            </w:r>
          </w:p>
        </w:tc>
        <w:tc>
          <w:tcPr>
            <w:tcW w:w="2337" w:type="dxa"/>
            <w:vAlign w:val="center"/>
          </w:tcPr>
          <w:p w14:paraId="0E552AFB" w14:textId="77777777" w:rsidR="007E142B" w:rsidRPr="00CA3E0C" w:rsidRDefault="007E142B">
            <w:pPr>
              <w:jc w:val="center"/>
              <w:cnfStyle w:val="100000000000" w:firstRow="1" w:lastRow="0" w:firstColumn="0" w:lastColumn="0" w:oddVBand="0" w:evenVBand="0" w:oddHBand="0" w:evenHBand="0" w:firstRowFirstColumn="0" w:firstRowLastColumn="0" w:lastRowFirstColumn="0" w:lastRowLastColumn="0"/>
            </w:pPr>
            <w:r w:rsidRPr="00CA3E0C">
              <w:t>Title</w:t>
            </w:r>
          </w:p>
        </w:tc>
        <w:tc>
          <w:tcPr>
            <w:tcW w:w="5103" w:type="dxa"/>
          </w:tcPr>
          <w:p w14:paraId="745EA7C9" w14:textId="77777777" w:rsidR="007E142B" w:rsidRPr="00CA3E0C" w:rsidRDefault="007E142B">
            <w:pPr>
              <w:jc w:val="center"/>
              <w:cnfStyle w:val="100000000000" w:firstRow="1" w:lastRow="0" w:firstColumn="0" w:lastColumn="0" w:oddVBand="0" w:evenVBand="0" w:oddHBand="0" w:evenHBand="0" w:firstRowFirstColumn="0" w:firstRowLastColumn="0" w:lastRowFirstColumn="0" w:lastRowLastColumn="0"/>
            </w:pPr>
            <w:r>
              <w:t>Institution</w:t>
            </w:r>
          </w:p>
        </w:tc>
      </w:tr>
      <w:tr w:rsidR="007E142B" w14:paraId="562DA695" w14:textId="7777777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C00000"/>
            </w:tcBorders>
            <w:vAlign w:val="center"/>
          </w:tcPr>
          <w:p w14:paraId="39041DBC" w14:textId="220BBB8F" w:rsidR="007E142B" w:rsidRDefault="007E142B">
            <w:pPr>
              <w:jc w:val="center"/>
              <w:rPr>
                <w:b w:val="0"/>
                <w:bCs w:val="0"/>
              </w:rPr>
            </w:pPr>
            <w:r w:rsidRPr="00DA2473">
              <w:rPr>
                <w:b w:val="0"/>
              </w:rPr>
              <w:t>Graham Swarbrick</w:t>
            </w:r>
          </w:p>
        </w:tc>
        <w:tc>
          <w:tcPr>
            <w:tcW w:w="2337" w:type="dxa"/>
            <w:vAlign w:val="center"/>
          </w:tcPr>
          <w:p w14:paraId="6DF57A27" w14:textId="63296DDD" w:rsidR="007E142B" w:rsidRDefault="007E142B">
            <w:pPr>
              <w:jc w:val="center"/>
              <w:cnfStyle w:val="000000100000" w:firstRow="0" w:lastRow="0" w:firstColumn="0" w:lastColumn="0" w:oddVBand="0" w:evenVBand="0" w:oddHBand="1" w:evenHBand="0" w:firstRowFirstColumn="0" w:firstRowLastColumn="0" w:lastRowFirstColumn="0" w:lastRowLastColumn="0"/>
            </w:pPr>
            <w:r>
              <w:t>Tunneling and Boring Advisor</w:t>
            </w:r>
          </w:p>
        </w:tc>
        <w:tc>
          <w:tcPr>
            <w:tcW w:w="5103" w:type="dxa"/>
          </w:tcPr>
          <w:p w14:paraId="7D5C2798" w14:textId="77777777" w:rsidR="007E142B" w:rsidRDefault="007E142B">
            <w:pPr>
              <w:jc w:val="center"/>
              <w:cnfStyle w:val="000000100000" w:firstRow="0" w:lastRow="0" w:firstColumn="0" w:lastColumn="0" w:oddVBand="0" w:evenVBand="0" w:oddHBand="1" w:evenHBand="0" w:firstRowFirstColumn="0" w:firstRowLastColumn="0" w:lastRowFirstColumn="0" w:lastRowLastColumn="0"/>
            </w:pPr>
          </w:p>
          <w:p w14:paraId="5367F4F8" w14:textId="59598424" w:rsidR="007E142B" w:rsidRDefault="007E142B">
            <w:pPr>
              <w:jc w:val="center"/>
              <w:cnfStyle w:val="000000100000" w:firstRow="0" w:lastRow="0" w:firstColumn="0" w:lastColumn="0" w:oddVBand="0" w:evenVBand="0" w:oddHBand="1" w:evenHBand="0" w:firstRowFirstColumn="0" w:firstRowLastColumn="0" w:lastRowFirstColumn="0" w:lastRowLastColumn="0"/>
            </w:pPr>
            <w:r>
              <w:t xml:space="preserve">Project Engineer at </w:t>
            </w:r>
            <w:proofErr w:type="spellStart"/>
            <w:r>
              <w:t>Herrenknecht</w:t>
            </w:r>
            <w:proofErr w:type="spellEnd"/>
            <w:r>
              <w:t xml:space="preserve"> AG</w:t>
            </w:r>
          </w:p>
        </w:tc>
      </w:tr>
      <w:tr w:rsidR="007E142B" w14:paraId="39646379" w14:textId="77777777">
        <w:trPr>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C00000"/>
            </w:tcBorders>
            <w:vAlign w:val="center"/>
          </w:tcPr>
          <w:p w14:paraId="3A2FDBE5" w14:textId="77777777" w:rsidR="007E142B" w:rsidRDefault="007E142B">
            <w:pPr>
              <w:jc w:val="center"/>
              <w:rPr>
                <w:b w:val="0"/>
                <w:bCs w:val="0"/>
              </w:rPr>
            </w:pPr>
            <w:r>
              <w:rPr>
                <w:b w:val="0"/>
                <w:bCs w:val="0"/>
              </w:rPr>
              <w:t>Dr. Geoff Eichhorn</w:t>
            </w:r>
          </w:p>
        </w:tc>
        <w:tc>
          <w:tcPr>
            <w:tcW w:w="2337" w:type="dxa"/>
            <w:vAlign w:val="center"/>
          </w:tcPr>
          <w:p w14:paraId="5913A69F" w14:textId="77777777" w:rsidR="007E142B" w:rsidRDefault="007E142B">
            <w:pPr>
              <w:jc w:val="center"/>
              <w:cnfStyle w:val="000000000000" w:firstRow="0" w:lastRow="0" w:firstColumn="0" w:lastColumn="0" w:oddVBand="0" w:evenVBand="0" w:oddHBand="0" w:evenHBand="0" w:firstRowFirstColumn="0" w:firstRowLastColumn="0" w:lastRowFirstColumn="0" w:lastRowLastColumn="0"/>
            </w:pPr>
            <w:r>
              <w:t>Tunneling and Boring Advisor</w:t>
            </w:r>
          </w:p>
        </w:tc>
        <w:tc>
          <w:tcPr>
            <w:tcW w:w="5103" w:type="dxa"/>
          </w:tcPr>
          <w:p w14:paraId="61EC1812" w14:textId="77777777" w:rsidR="007E142B" w:rsidRDefault="007E142B">
            <w:pPr>
              <w:jc w:val="center"/>
              <w:cnfStyle w:val="000000000000" w:firstRow="0" w:lastRow="0" w:firstColumn="0" w:lastColumn="0" w:oddVBand="0" w:evenVBand="0" w:oddHBand="0" w:evenHBand="0" w:firstRowFirstColumn="0" w:firstRowLastColumn="0" w:lastRowFirstColumn="0" w:lastRowLastColumn="0"/>
            </w:pPr>
            <w:r>
              <w:t xml:space="preserve">Civil Engineering Department at Smith Engineering, Queen’s University </w:t>
            </w:r>
          </w:p>
        </w:tc>
      </w:tr>
      <w:tr w:rsidR="007E142B" w14:paraId="66104B05" w14:textId="77777777">
        <w:trPr>
          <w:cnfStyle w:val="000000100000" w:firstRow="0" w:lastRow="0" w:firstColumn="0" w:lastColumn="0" w:oddVBand="0" w:evenVBand="0" w:oddHBand="1" w:evenHBand="0" w:firstRowFirstColumn="0" w:firstRowLastColumn="0" w:lastRowFirstColumn="0" w:lastRowLastColumn="0"/>
          <w:trHeight w:val="720"/>
        </w:trPr>
        <w:tc>
          <w:tcPr>
            <w:cnfStyle w:val="001000000000" w:firstRow="0" w:lastRow="0" w:firstColumn="1" w:lastColumn="0" w:oddVBand="0" w:evenVBand="0" w:oddHBand="0" w:evenHBand="0" w:firstRowFirstColumn="0" w:firstRowLastColumn="0" w:lastRowFirstColumn="0" w:lastRowLastColumn="0"/>
            <w:tcW w:w="1916" w:type="dxa"/>
            <w:tcBorders>
              <w:left w:val="single" w:sz="24" w:space="0" w:color="C00000"/>
            </w:tcBorders>
            <w:vAlign w:val="center"/>
          </w:tcPr>
          <w:p w14:paraId="5B48F93D" w14:textId="77777777" w:rsidR="007E142B" w:rsidRDefault="007E142B">
            <w:pPr>
              <w:jc w:val="center"/>
              <w:rPr>
                <w:b w:val="0"/>
                <w:bCs w:val="0"/>
              </w:rPr>
            </w:pPr>
            <w:r>
              <w:rPr>
                <w:b w:val="0"/>
                <w:bCs w:val="0"/>
              </w:rPr>
              <w:t xml:space="preserve">Nick </w:t>
            </w:r>
            <w:proofErr w:type="spellStart"/>
            <w:r>
              <w:rPr>
                <w:b w:val="0"/>
                <w:bCs w:val="0"/>
              </w:rPr>
              <w:t>Bundza</w:t>
            </w:r>
            <w:proofErr w:type="spellEnd"/>
          </w:p>
        </w:tc>
        <w:tc>
          <w:tcPr>
            <w:tcW w:w="2337" w:type="dxa"/>
            <w:vAlign w:val="center"/>
          </w:tcPr>
          <w:p w14:paraId="198E82A9" w14:textId="77777777" w:rsidR="007E142B" w:rsidRDefault="007E142B">
            <w:pPr>
              <w:jc w:val="center"/>
              <w:cnfStyle w:val="000000100000" w:firstRow="0" w:lastRow="0" w:firstColumn="0" w:lastColumn="0" w:oddVBand="0" w:evenVBand="0" w:oddHBand="1" w:evenHBand="0" w:firstRowFirstColumn="0" w:firstRowLastColumn="0" w:lastRowFirstColumn="0" w:lastRowLastColumn="0"/>
            </w:pPr>
            <w:r>
              <w:t>Tunneling and Boring Advisor</w:t>
            </w:r>
          </w:p>
        </w:tc>
        <w:tc>
          <w:tcPr>
            <w:tcW w:w="5103" w:type="dxa"/>
          </w:tcPr>
          <w:p w14:paraId="0B375DA5" w14:textId="77777777" w:rsidR="007E142B" w:rsidRDefault="007E142B">
            <w:pPr>
              <w:jc w:val="center"/>
              <w:cnfStyle w:val="000000100000" w:firstRow="0" w:lastRow="0" w:firstColumn="0" w:lastColumn="0" w:oddVBand="0" w:evenVBand="0" w:oddHBand="1" w:evenHBand="0" w:firstRowFirstColumn="0" w:firstRowLastColumn="0" w:lastRowFirstColumn="0" w:lastRowLastColumn="0"/>
            </w:pPr>
            <w:r>
              <w:t>Mechanical Design Engineer at Nokia</w:t>
            </w:r>
          </w:p>
        </w:tc>
      </w:tr>
    </w:tbl>
    <w:p w14:paraId="2D1F2D1F" w14:textId="77777777" w:rsidR="00E17A3D" w:rsidRPr="00DA2473" w:rsidRDefault="00E17A3D" w:rsidP="159301FC">
      <w:pPr>
        <w:rPr>
          <w:szCs w:val="21"/>
        </w:rPr>
      </w:pPr>
    </w:p>
    <w:p w14:paraId="3B8CF013" w14:textId="77777777" w:rsidR="00682E20" w:rsidRDefault="00682E20">
      <w:pPr>
        <w:rPr>
          <w:rFonts w:eastAsiaTheme="majorEastAsia" w:cstheme="majorBidi"/>
          <w:b/>
          <w:color w:val="000000" w:themeColor="text1"/>
          <w:sz w:val="40"/>
          <w:szCs w:val="40"/>
        </w:rPr>
      </w:pPr>
      <w:r>
        <w:br w:type="page"/>
      </w:r>
    </w:p>
    <w:p w14:paraId="5743BF28" w14:textId="6065C6EA" w:rsidR="00682E20" w:rsidRPr="00682E20" w:rsidRDefault="00682E20" w:rsidP="00682E20">
      <w:pPr>
        <w:pStyle w:val="Heading1"/>
      </w:pPr>
      <w:bookmarkStart w:id="8" w:name="_Toc183847256"/>
      <w:r>
        <w:lastRenderedPageBreak/>
        <w:t>2. Design Description for Digging Device</w:t>
      </w:r>
      <w:bookmarkEnd w:id="8"/>
    </w:p>
    <w:p w14:paraId="7FCD5040" w14:textId="53C25876" w:rsidR="00732915" w:rsidRPr="00DA2473" w:rsidRDefault="008839AF" w:rsidP="00FE20A2">
      <w:pPr>
        <w:jc w:val="both"/>
        <w:rPr>
          <w:rStyle w:val="normaltextrun"/>
          <w:rFonts w:eastAsiaTheme="majorEastAsia" w:cs="Arial"/>
          <w:kern w:val="0"/>
          <w:szCs w:val="21"/>
          <w:lang w:eastAsia="en-CA"/>
        </w:rPr>
      </w:pPr>
      <w:r w:rsidRPr="00DA2473">
        <w:rPr>
          <w:rStyle w:val="normaltextrun"/>
          <w:rFonts w:eastAsiaTheme="majorEastAsia" w:cs="Arial"/>
          <w:kern w:val="0"/>
          <w:szCs w:val="21"/>
          <w:lang w:eastAsia="en-CA"/>
        </w:rPr>
        <w:t xml:space="preserve">The team is looking to design and manufacture a working vertical digging machine prototype for the Not-a-Boring </w:t>
      </w:r>
      <w:r w:rsidR="00020FF4" w:rsidRPr="00DA2473">
        <w:rPr>
          <w:rStyle w:val="normaltextrun"/>
          <w:rFonts w:eastAsiaTheme="majorEastAsia" w:cs="Arial"/>
          <w:kern w:val="0"/>
          <w:szCs w:val="21"/>
          <w:lang w:eastAsia="en-CA"/>
        </w:rPr>
        <w:t xml:space="preserve">mini </w:t>
      </w:r>
      <w:r w:rsidRPr="00DA2473">
        <w:rPr>
          <w:rStyle w:val="normaltextrun"/>
          <w:rFonts w:eastAsiaTheme="majorEastAsia" w:cs="Arial"/>
          <w:kern w:val="0"/>
          <w:szCs w:val="21"/>
          <w:lang w:eastAsia="en-CA"/>
        </w:rPr>
        <w:t>competition in Texas 2025. The team has 3 main streams, who</w:t>
      </w:r>
      <w:r w:rsidR="00020FF4" w:rsidRPr="00DA2473">
        <w:rPr>
          <w:rStyle w:val="normaltextrun"/>
          <w:rFonts w:eastAsiaTheme="majorEastAsia" w:cs="Arial"/>
          <w:kern w:val="0"/>
          <w:szCs w:val="21"/>
          <w:lang w:eastAsia="en-CA"/>
        </w:rPr>
        <w:t xml:space="preserve"> have mapped out the </w:t>
      </w:r>
      <w:r w:rsidR="00590912" w:rsidRPr="00DA2473">
        <w:rPr>
          <w:rStyle w:val="normaltextrun"/>
          <w:rFonts w:eastAsiaTheme="majorEastAsia" w:cs="Arial"/>
          <w:kern w:val="0"/>
          <w:szCs w:val="21"/>
          <w:lang w:eastAsia="en-CA"/>
        </w:rPr>
        <w:t xml:space="preserve">machine design summary. </w:t>
      </w:r>
      <w:r w:rsidR="00631103" w:rsidRPr="00DA2473">
        <w:rPr>
          <w:rStyle w:val="normaltextrun"/>
          <w:rFonts w:eastAsiaTheme="majorEastAsia" w:cs="Arial"/>
          <w:kern w:val="0"/>
          <w:szCs w:val="21"/>
          <w:lang w:eastAsia="en-CA"/>
        </w:rPr>
        <w:t>T</w:t>
      </w:r>
      <w:r w:rsidR="00590912" w:rsidRPr="00DA2473">
        <w:rPr>
          <w:rStyle w:val="normaltextrun"/>
          <w:rFonts w:eastAsiaTheme="majorEastAsia" w:cs="Arial"/>
          <w:kern w:val="0"/>
          <w:szCs w:val="21"/>
          <w:lang w:eastAsia="en-CA"/>
        </w:rPr>
        <w:t xml:space="preserve">he initial site investigation </w:t>
      </w:r>
      <w:r w:rsidR="00A54473" w:rsidRPr="00DA2473">
        <w:rPr>
          <w:rStyle w:val="normaltextrun"/>
          <w:rFonts w:eastAsiaTheme="majorEastAsia" w:cs="Arial"/>
          <w:kern w:val="0"/>
          <w:szCs w:val="21"/>
          <w:lang w:eastAsia="en-CA"/>
        </w:rPr>
        <w:t xml:space="preserve">and analysis </w:t>
      </w:r>
      <w:r w:rsidR="00631103" w:rsidRPr="00DA2473">
        <w:rPr>
          <w:rStyle w:val="normaltextrun"/>
          <w:rFonts w:eastAsiaTheme="majorEastAsia" w:cs="Arial"/>
          <w:kern w:val="0"/>
          <w:szCs w:val="21"/>
          <w:lang w:eastAsia="en-CA"/>
        </w:rPr>
        <w:t>yielded important information about the geology in the area</w:t>
      </w:r>
      <w:r w:rsidR="00586D30" w:rsidRPr="00DA2473">
        <w:rPr>
          <w:rStyle w:val="normaltextrun"/>
          <w:rFonts w:eastAsiaTheme="majorEastAsia" w:cs="Arial"/>
          <w:kern w:val="0"/>
          <w:szCs w:val="21"/>
          <w:lang w:eastAsia="en-CA"/>
        </w:rPr>
        <w:t xml:space="preserve">, which the rest of the design was based around. </w:t>
      </w:r>
    </w:p>
    <w:p w14:paraId="0E2CF069" w14:textId="7211E7C3" w:rsidR="00E022E4" w:rsidRPr="00142653" w:rsidRDefault="00142653" w:rsidP="00142653">
      <w:pPr>
        <w:pStyle w:val="Heading2"/>
      </w:pPr>
      <w:bookmarkStart w:id="9" w:name="_Toc183847257"/>
      <w:r>
        <w:t xml:space="preserve">2.1 </w:t>
      </w:r>
      <w:r w:rsidR="00E022E4" w:rsidRPr="00DA2473">
        <w:t xml:space="preserve">Site </w:t>
      </w:r>
      <w:r w:rsidR="00D45E34">
        <w:t>I</w:t>
      </w:r>
      <w:r w:rsidR="00E022E4" w:rsidRPr="00DA2473">
        <w:t xml:space="preserve">nvestigation and </w:t>
      </w:r>
      <w:r w:rsidR="00D45E34">
        <w:t>D</w:t>
      </w:r>
      <w:r w:rsidR="00E022E4" w:rsidRPr="00DA2473">
        <w:t>esign</w:t>
      </w:r>
      <w:bookmarkEnd w:id="9"/>
    </w:p>
    <w:p w14:paraId="4E8CD979" w14:textId="3E2D3664" w:rsidR="001F3934" w:rsidRPr="00DA2473" w:rsidRDefault="006E168C" w:rsidP="00094013">
      <w:pPr>
        <w:jc w:val="both"/>
      </w:pPr>
      <w:r>
        <w:t xml:space="preserve">Important to consider for the design </w:t>
      </w:r>
      <w:r w:rsidR="000867A1">
        <w:t>and selection of the preferred tunnelling methods</w:t>
      </w:r>
      <w:r w:rsidR="00BC02B8">
        <w:t xml:space="preserve"> is the geological conditions found in the competition area. </w:t>
      </w:r>
      <w:r w:rsidR="00796082">
        <w:t>The land in the Not-a-</w:t>
      </w:r>
      <w:r w:rsidR="50A10A81">
        <w:t>B</w:t>
      </w:r>
      <w:r w:rsidR="00796082">
        <w:t xml:space="preserve">oring competition area has been used for agricultural purposes since 1985. </w:t>
      </w:r>
      <w:r w:rsidR="002711A8">
        <w:t xml:space="preserve">It shows some history of flooding </w:t>
      </w:r>
      <w:r w:rsidR="002F5FFB">
        <w:t>which has altered the depositional environment</w:t>
      </w:r>
      <w:r w:rsidR="0040502E">
        <w:t xml:space="preserve">, introducing gravel layers, sand or silt seams. </w:t>
      </w:r>
      <w:r w:rsidR="005408A7">
        <w:t xml:space="preserve">The </w:t>
      </w:r>
      <w:r w:rsidR="00843A64">
        <w:t xml:space="preserve">primary </w:t>
      </w:r>
      <w:r w:rsidR="005408A7">
        <w:t xml:space="preserve">geological formations in the area, </w:t>
      </w:r>
      <w:proofErr w:type="gramStart"/>
      <w:r w:rsidR="005408A7">
        <w:t>include</w:t>
      </w:r>
      <w:r w:rsidR="009F21B6">
        <w:t>;</w:t>
      </w:r>
      <w:proofErr w:type="gramEnd"/>
      <w:r w:rsidR="00ED4874">
        <w:t xml:space="preserve"> Alluvium</w:t>
      </w:r>
      <w:r w:rsidR="00551725">
        <w:t xml:space="preserve"> containing clay and sand mixed with silt and gravel</w:t>
      </w:r>
      <w:r w:rsidR="00D106DC">
        <w:t xml:space="preserve">. These deposits have potential for significant variation over short distances. </w:t>
      </w:r>
      <w:r w:rsidR="00F14FB9">
        <w:t xml:space="preserve">Terrace deposits are also </w:t>
      </w:r>
      <w:r w:rsidR="00D94464">
        <w:t xml:space="preserve">found in the area, and </w:t>
      </w:r>
      <w:r w:rsidR="00655743">
        <w:t xml:space="preserve">are deposited by stream beds, and contain, clays, sands, silts and gravels. </w:t>
      </w:r>
      <w:r w:rsidR="00334119">
        <w:t xml:space="preserve">There is also a </w:t>
      </w:r>
      <w:proofErr w:type="spellStart"/>
      <w:r w:rsidR="00334119">
        <w:t>simsboro</w:t>
      </w:r>
      <w:proofErr w:type="spellEnd"/>
      <w:r w:rsidR="00334119">
        <w:t xml:space="preserve"> formation, consisting of </w:t>
      </w:r>
      <w:r w:rsidR="00D00D8C">
        <w:t xml:space="preserve">mainly coarse-grained sand deposits, overlying mudstones and claystone layers. </w:t>
      </w:r>
    </w:p>
    <w:p w14:paraId="6D0FB02D" w14:textId="27185C46" w:rsidR="00E022E4" w:rsidRDefault="00E75623" w:rsidP="00FE20A2">
      <w:pPr>
        <w:jc w:val="both"/>
        <w:rPr>
          <w:ins w:id="10" w:author="Peter Bremermann" w:date="2024-11-27T19:36:00Z" w16du:dateUtc="2024-11-28T00:36:00Z"/>
        </w:rPr>
      </w:pPr>
      <w:r>
        <w:t xml:space="preserve">The drilling machine also only needs to dig 1m deep into the subsurface. Although the design should be applicable to the main competition as well, which requires the TBM to have a minimum distance from the top of their tunnel to the surface. The TBM will likely have to have a system that can deal with soil which is 0.5m and deeper. </w:t>
      </w:r>
      <w:r w:rsidR="00CB28EC">
        <w:t xml:space="preserve">With this informing </w:t>
      </w:r>
      <w:r w:rsidR="000868F7">
        <w:t>the interpretation t</w:t>
      </w:r>
      <w:r w:rsidR="00606C74">
        <w:t xml:space="preserve">he boreholes yielded two types of dominant </w:t>
      </w:r>
      <w:r w:rsidR="00DC1D9E">
        <w:t xml:space="preserve">geological materials the team will have to consider for the 1m deep hole that </w:t>
      </w:r>
      <w:r w:rsidR="004B40C9">
        <w:t>the VBM will need to dig.</w:t>
      </w:r>
      <w:r w:rsidR="000F648D">
        <w:t xml:space="preserve"> </w:t>
      </w:r>
      <w:r w:rsidR="004B40C9">
        <w:t xml:space="preserve">This includes a lean clay </w:t>
      </w:r>
      <w:r w:rsidR="000F648D">
        <w:t>with sand and a fat clay</w:t>
      </w:r>
      <w:r w:rsidR="004B3046">
        <w:t xml:space="preserve">. This </w:t>
      </w:r>
      <w:r w:rsidR="00BF770B">
        <w:t xml:space="preserve">was provided by the bore hole logs as well as generalized stratigraphy conditions </w:t>
      </w:r>
      <w:r w:rsidR="00D00E8B">
        <w:t>that were provided for each borehole. The generalized conditions provided the basis for this analysis</w:t>
      </w:r>
    </w:p>
    <w:p w14:paraId="4D6C2D4F" w14:textId="699F76F6" w:rsidR="00E92E80" w:rsidRPr="00DA2473" w:rsidRDefault="001762F5" w:rsidP="00FE20A2">
      <w:pPr>
        <w:jc w:val="both"/>
      </w:pPr>
      <w:r>
        <w:t xml:space="preserve">To be considered within the design are also the site conditions of the area for drilling, </w:t>
      </w:r>
      <w:r w:rsidR="00B502C5">
        <w:t xml:space="preserve">Bastrop Texas is located near the </w:t>
      </w:r>
      <w:r w:rsidR="00E745A2">
        <w:t>Gulf of Mexico</w:t>
      </w:r>
      <w:r>
        <w:t xml:space="preserve"> and</w:t>
      </w:r>
      <w:r w:rsidR="005213B5">
        <w:t xml:space="preserve"> in the competition month of March</w:t>
      </w:r>
      <w:r>
        <w:t xml:space="preserve"> receives around </w:t>
      </w:r>
      <w:r w:rsidR="00176861">
        <w:t xml:space="preserve">53 </w:t>
      </w:r>
      <w:r w:rsidR="00D42DE8">
        <w:t>mm of rain</w:t>
      </w:r>
      <w:r w:rsidR="00176861">
        <w:t xml:space="preserve"> in </w:t>
      </w:r>
      <w:r w:rsidR="00E16569">
        <w:t>M</w:t>
      </w:r>
      <w:r w:rsidR="00176861">
        <w:t xml:space="preserve">arch </w:t>
      </w:r>
      <w:r w:rsidR="00C03AC3">
        <w:t xml:space="preserve">and </w:t>
      </w:r>
      <w:r w:rsidR="00AB072A">
        <w:t xml:space="preserve">has </w:t>
      </w:r>
      <w:r w:rsidR="00C03AC3">
        <w:t xml:space="preserve">low humidity </w:t>
      </w:r>
      <w:r w:rsidR="00176861">
        <w:t>the month of the competition. While the</w:t>
      </w:r>
      <w:r w:rsidR="00585947">
        <w:t xml:space="preserve"> temperature tends to range from </w:t>
      </w:r>
      <w:r w:rsidR="00996BDA">
        <w:t>24 to 10</w:t>
      </w:r>
      <w:r w:rsidR="00E745A2">
        <w:t xml:space="preserve">. </w:t>
      </w:r>
      <w:r w:rsidR="00176861">
        <w:t xml:space="preserve">This indicates that the </w:t>
      </w:r>
      <w:r w:rsidR="00E16569">
        <w:t xml:space="preserve">site will likely be dry for the competition. This should be considered when performing the soil analysis, as the soil </w:t>
      </w:r>
      <w:r w:rsidR="00AB072A">
        <w:t xml:space="preserve">is likely to be </w:t>
      </w:r>
      <w:r w:rsidR="004545D7">
        <w:t>quite dry</w:t>
      </w:r>
      <w:r w:rsidR="00AB072A">
        <w:t>.</w:t>
      </w:r>
    </w:p>
    <w:p w14:paraId="38DDC6E5" w14:textId="4CECA12B" w:rsidR="00C15CAC" w:rsidRPr="00142653" w:rsidRDefault="00142653" w:rsidP="00142653">
      <w:pPr>
        <w:pStyle w:val="Heading3"/>
      </w:pPr>
      <w:bookmarkStart w:id="11" w:name="_Toc183847258"/>
      <w:r>
        <w:t xml:space="preserve">2.1.1 </w:t>
      </w:r>
      <w:r w:rsidR="00B7692B" w:rsidRPr="00DA2473">
        <w:t>Soil</w:t>
      </w:r>
      <w:r w:rsidR="00E022E4" w:rsidRPr="00DA2473">
        <w:t xml:space="preserve"> </w:t>
      </w:r>
      <w:r w:rsidR="00D45E34">
        <w:t>A</w:t>
      </w:r>
      <w:r w:rsidR="00E022E4" w:rsidRPr="00DA2473">
        <w:t>nalysis</w:t>
      </w:r>
      <w:bookmarkEnd w:id="11"/>
    </w:p>
    <w:p w14:paraId="1057B3CC" w14:textId="6E07392F" w:rsidR="000F0DAA" w:rsidRPr="00DA2473" w:rsidRDefault="009461DC" w:rsidP="00FE20A2">
      <w:pPr>
        <w:jc w:val="both"/>
        <w:rPr>
          <w:szCs w:val="21"/>
        </w:rPr>
      </w:pPr>
      <w:r w:rsidRPr="00DA2473">
        <w:rPr>
          <w:szCs w:val="21"/>
        </w:rPr>
        <w:t xml:space="preserve">The geotechnical report offers the team a comprehensive overview of the </w:t>
      </w:r>
      <w:r w:rsidR="002703DA" w:rsidRPr="00DA2473">
        <w:rPr>
          <w:szCs w:val="21"/>
        </w:rPr>
        <w:t xml:space="preserve">site conditions in Bastrop, </w:t>
      </w:r>
      <w:r w:rsidR="00601938" w:rsidRPr="00DA2473">
        <w:rPr>
          <w:szCs w:val="21"/>
        </w:rPr>
        <w:t xml:space="preserve">the challenge for the team was to </w:t>
      </w:r>
      <w:r w:rsidR="008135CA" w:rsidRPr="00DA2473">
        <w:rPr>
          <w:szCs w:val="21"/>
        </w:rPr>
        <w:t xml:space="preserve">find what </w:t>
      </w:r>
      <w:r w:rsidR="00FD0E57" w:rsidRPr="00DA2473">
        <w:rPr>
          <w:szCs w:val="21"/>
        </w:rPr>
        <w:t xml:space="preserve">parts of the report were relevant to the VBM design. </w:t>
      </w:r>
      <w:r w:rsidR="000868F7" w:rsidRPr="00DA2473">
        <w:rPr>
          <w:szCs w:val="21"/>
        </w:rPr>
        <w:t xml:space="preserve">From </w:t>
      </w:r>
      <w:r w:rsidR="00ED2AE6" w:rsidRPr="00DA2473">
        <w:rPr>
          <w:szCs w:val="21"/>
        </w:rPr>
        <w:t xml:space="preserve">background research and discussions with advisors, the </w:t>
      </w:r>
      <w:r w:rsidR="00AF23EA" w:rsidRPr="00DA2473">
        <w:rPr>
          <w:szCs w:val="21"/>
        </w:rPr>
        <w:t xml:space="preserve">important soil properties </w:t>
      </w:r>
      <w:r w:rsidR="000F0DAA" w:rsidRPr="00DA2473">
        <w:rPr>
          <w:szCs w:val="21"/>
        </w:rPr>
        <w:t>include:</w:t>
      </w:r>
      <w:r w:rsidR="00927008">
        <w:rPr>
          <w:szCs w:val="21"/>
        </w:rPr>
        <w:t xml:space="preserve"> </w:t>
      </w:r>
    </w:p>
    <w:p w14:paraId="6DC4B584" w14:textId="65CF6EDA" w:rsidR="000868F7" w:rsidRPr="00DA2473" w:rsidRDefault="000F0DAA" w:rsidP="000F0DAA">
      <w:pPr>
        <w:pStyle w:val="ListParagraph"/>
        <w:numPr>
          <w:ilvl w:val="0"/>
          <w:numId w:val="5"/>
        </w:numPr>
        <w:rPr>
          <w:szCs w:val="21"/>
        </w:rPr>
      </w:pPr>
      <w:r w:rsidRPr="00DA2473">
        <w:rPr>
          <w:szCs w:val="21"/>
        </w:rPr>
        <w:t>T</w:t>
      </w:r>
      <w:r w:rsidR="00AF23EA" w:rsidRPr="00DA2473">
        <w:rPr>
          <w:szCs w:val="21"/>
        </w:rPr>
        <w:t xml:space="preserve">he </w:t>
      </w:r>
      <w:r w:rsidRPr="00DA2473">
        <w:rPr>
          <w:szCs w:val="21"/>
        </w:rPr>
        <w:t xml:space="preserve">soil </w:t>
      </w:r>
      <w:r w:rsidR="00AF23EA" w:rsidRPr="00DA2473">
        <w:rPr>
          <w:szCs w:val="21"/>
        </w:rPr>
        <w:t xml:space="preserve">type and </w:t>
      </w:r>
      <w:r w:rsidRPr="00DA2473">
        <w:rPr>
          <w:szCs w:val="21"/>
        </w:rPr>
        <w:t>classification</w:t>
      </w:r>
    </w:p>
    <w:p w14:paraId="0D5DDC65" w14:textId="4E6AE10E" w:rsidR="003B4C2A" w:rsidRPr="00DA2473" w:rsidRDefault="003B4C2A" w:rsidP="000F0DAA">
      <w:pPr>
        <w:pStyle w:val="ListParagraph"/>
        <w:numPr>
          <w:ilvl w:val="0"/>
          <w:numId w:val="5"/>
        </w:numPr>
        <w:rPr>
          <w:szCs w:val="21"/>
        </w:rPr>
      </w:pPr>
      <w:r w:rsidRPr="00DA2473">
        <w:rPr>
          <w:szCs w:val="21"/>
        </w:rPr>
        <w:t>Density and unit weight</w:t>
      </w:r>
    </w:p>
    <w:p w14:paraId="18D8F08B" w14:textId="581BEF75" w:rsidR="0041144D" w:rsidRPr="00DA2473" w:rsidRDefault="0041144D" w:rsidP="000F0DAA">
      <w:pPr>
        <w:pStyle w:val="ListParagraph"/>
        <w:numPr>
          <w:ilvl w:val="0"/>
          <w:numId w:val="5"/>
        </w:numPr>
        <w:rPr>
          <w:szCs w:val="21"/>
        </w:rPr>
      </w:pPr>
      <w:r w:rsidRPr="00DA2473">
        <w:rPr>
          <w:szCs w:val="21"/>
        </w:rPr>
        <w:t xml:space="preserve">Plasticity and </w:t>
      </w:r>
      <w:r w:rsidR="00134C5A" w:rsidRPr="00DA2473">
        <w:rPr>
          <w:szCs w:val="21"/>
        </w:rPr>
        <w:t>consistency</w:t>
      </w:r>
    </w:p>
    <w:p w14:paraId="0570C75A" w14:textId="565FF34F" w:rsidR="00D626B9" w:rsidRPr="00DA2473" w:rsidRDefault="00FC347F" w:rsidP="00FE20A2">
      <w:pPr>
        <w:jc w:val="both"/>
        <w:rPr>
          <w:szCs w:val="21"/>
        </w:rPr>
      </w:pPr>
      <w:r>
        <w:rPr>
          <w:szCs w:val="21"/>
        </w:rPr>
        <w:t xml:space="preserve">These are the most critical items for the team to </w:t>
      </w:r>
      <w:r w:rsidR="00526836">
        <w:rPr>
          <w:szCs w:val="21"/>
        </w:rPr>
        <w:t xml:space="preserve">use for predicting potential machine performance. </w:t>
      </w:r>
      <w:r w:rsidR="00E20A9E" w:rsidRPr="00DA2473">
        <w:rPr>
          <w:szCs w:val="21"/>
        </w:rPr>
        <w:t xml:space="preserve">The </w:t>
      </w:r>
      <w:r w:rsidR="00832D70" w:rsidRPr="00DA2473">
        <w:rPr>
          <w:szCs w:val="21"/>
        </w:rPr>
        <w:t xml:space="preserve">Geotechnical report offers </w:t>
      </w:r>
      <w:r w:rsidR="003516FC" w:rsidRPr="00DA2473">
        <w:rPr>
          <w:szCs w:val="21"/>
        </w:rPr>
        <w:t>several</w:t>
      </w:r>
      <w:r w:rsidR="00832D70" w:rsidRPr="00DA2473">
        <w:rPr>
          <w:szCs w:val="21"/>
        </w:rPr>
        <w:t xml:space="preserve"> different properties and descriptions of the same soils. </w:t>
      </w:r>
      <w:proofErr w:type="gramStart"/>
      <w:r w:rsidR="00F7713A" w:rsidRPr="00DA2473">
        <w:rPr>
          <w:szCs w:val="21"/>
        </w:rPr>
        <w:t>For the purpose of</w:t>
      </w:r>
      <w:proofErr w:type="gramEnd"/>
      <w:r w:rsidR="00F7713A" w:rsidRPr="00DA2473">
        <w:rPr>
          <w:szCs w:val="21"/>
        </w:rPr>
        <w:t xml:space="preserve"> </w:t>
      </w:r>
      <w:r w:rsidR="00D626B9" w:rsidRPr="00DA2473">
        <w:rPr>
          <w:szCs w:val="21"/>
        </w:rPr>
        <w:t xml:space="preserve">the design these were generalized into the analysis shown in </w:t>
      </w:r>
      <w:r w:rsidR="00765A9B">
        <w:rPr>
          <w:szCs w:val="21"/>
        </w:rPr>
        <w:fldChar w:fldCharType="begin"/>
      </w:r>
      <w:r w:rsidR="00765A9B">
        <w:rPr>
          <w:szCs w:val="21"/>
        </w:rPr>
        <w:instrText xml:space="preserve"> REF _Ref183815066 \h </w:instrText>
      </w:r>
      <w:r w:rsidR="00765A9B">
        <w:rPr>
          <w:szCs w:val="21"/>
        </w:rPr>
      </w:r>
      <w:r w:rsidR="00765A9B">
        <w:rPr>
          <w:szCs w:val="21"/>
        </w:rPr>
        <w:fldChar w:fldCharType="separate"/>
      </w:r>
      <w:r w:rsidR="00765A9B">
        <w:t xml:space="preserve">Table </w:t>
      </w:r>
      <w:r w:rsidR="00765A9B">
        <w:rPr>
          <w:noProof/>
        </w:rPr>
        <w:t>1</w:t>
      </w:r>
      <w:r w:rsidR="00765A9B">
        <w:rPr>
          <w:szCs w:val="21"/>
        </w:rPr>
        <w:fldChar w:fldCharType="end"/>
      </w:r>
      <w:r w:rsidR="00D626B9" w:rsidRPr="00DA2473">
        <w:rPr>
          <w:szCs w:val="21"/>
        </w:rPr>
        <w:t>.</w:t>
      </w:r>
      <w:r w:rsidR="002835BB">
        <w:rPr>
          <w:szCs w:val="21"/>
        </w:rPr>
        <w:t xml:space="preserve"> These values were drawn from the geotechnical report and </w:t>
      </w:r>
      <w:r w:rsidR="00DF7547">
        <w:rPr>
          <w:szCs w:val="21"/>
        </w:rPr>
        <w:t xml:space="preserve">provide some basic </w:t>
      </w:r>
      <w:r w:rsidR="00C702FB">
        <w:rPr>
          <w:szCs w:val="21"/>
        </w:rPr>
        <w:t>characterization</w:t>
      </w:r>
      <w:r w:rsidR="00DF7547">
        <w:rPr>
          <w:szCs w:val="21"/>
        </w:rPr>
        <w:t xml:space="preserve"> of the </w:t>
      </w:r>
      <w:r w:rsidR="00AA762A">
        <w:rPr>
          <w:szCs w:val="21"/>
        </w:rPr>
        <w:t>site</w:t>
      </w:r>
      <w:r w:rsidR="00C702FB">
        <w:rPr>
          <w:szCs w:val="21"/>
        </w:rPr>
        <w:t xml:space="preserve"> soil profiles. </w:t>
      </w:r>
    </w:p>
    <w:p w14:paraId="559C746F" w14:textId="1D2709BB" w:rsidR="00765A9B" w:rsidRDefault="00765A9B" w:rsidP="00765A9B">
      <w:pPr>
        <w:pStyle w:val="Caption"/>
        <w:keepNext/>
      </w:pPr>
      <w:bookmarkStart w:id="12" w:name="_Ref183815066"/>
      <w:bookmarkStart w:id="13" w:name="_Ref183815055"/>
      <w:bookmarkStart w:id="14" w:name="_Toc183846262"/>
      <w:r>
        <w:lastRenderedPageBreak/>
        <w:t xml:space="preserve">Table </w:t>
      </w:r>
      <w:fldSimple w:instr=" SEQ Table \* ARABIC ">
        <w:r w:rsidR="009F2AFC">
          <w:rPr>
            <w:noProof/>
          </w:rPr>
          <w:t>1</w:t>
        </w:r>
      </w:fldSimple>
      <w:bookmarkEnd w:id="12"/>
      <w:r>
        <w:t>:Generalized Soil Material Table</w:t>
      </w:r>
      <w:bookmarkEnd w:id="13"/>
      <w:bookmarkEnd w:id="14"/>
    </w:p>
    <w:tbl>
      <w:tblPr>
        <w:tblStyle w:val="TableGrid"/>
        <w:tblW w:w="9576" w:type="dxa"/>
        <w:tblLook w:val="04A0" w:firstRow="1" w:lastRow="0" w:firstColumn="1" w:lastColumn="0" w:noHBand="0" w:noVBand="1"/>
      </w:tblPr>
      <w:tblGrid>
        <w:gridCol w:w="1200"/>
        <w:gridCol w:w="1327"/>
        <w:gridCol w:w="1584"/>
        <w:gridCol w:w="1366"/>
        <w:gridCol w:w="1366"/>
        <w:gridCol w:w="1366"/>
        <w:gridCol w:w="1367"/>
      </w:tblGrid>
      <w:tr w:rsidR="00C468BA" w14:paraId="32F87144" w14:textId="77777777" w:rsidTr="00765A9B">
        <w:tc>
          <w:tcPr>
            <w:tcW w:w="1200" w:type="dxa"/>
          </w:tcPr>
          <w:p w14:paraId="73363DC0" w14:textId="1A35C11C" w:rsidR="00C468BA" w:rsidRPr="00DA2473" w:rsidRDefault="176C19CE" w:rsidP="00E20A9E">
            <w:r>
              <w:t>Soil Material</w:t>
            </w:r>
          </w:p>
        </w:tc>
        <w:tc>
          <w:tcPr>
            <w:tcW w:w="1327" w:type="dxa"/>
          </w:tcPr>
          <w:p w14:paraId="02EBE06C" w14:textId="4802A125" w:rsidR="00C468BA" w:rsidRPr="00DA2473" w:rsidRDefault="00606BBF" w:rsidP="00E20A9E">
            <w:pPr>
              <w:rPr>
                <w:szCs w:val="21"/>
              </w:rPr>
            </w:pPr>
            <w:r w:rsidRPr="00DA2473">
              <w:rPr>
                <w:szCs w:val="21"/>
              </w:rPr>
              <w:t>Classification</w:t>
            </w:r>
          </w:p>
        </w:tc>
        <w:tc>
          <w:tcPr>
            <w:tcW w:w="1584" w:type="dxa"/>
          </w:tcPr>
          <w:p w14:paraId="2E0D317A" w14:textId="3C67AEE4" w:rsidR="00C468BA" w:rsidRPr="00DA2473" w:rsidRDefault="5DC93049" w:rsidP="00E20A9E">
            <w:r>
              <w:t>Borehole Location</w:t>
            </w:r>
          </w:p>
        </w:tc>
        <w:tc>
          <w:tcPr>
            <w:tcW w:w="1366" w:type="dxa"/>
          </w:tcPr>
          <w:p w14:paraId="4B2FEF89" w14:textId="171D0EBA" w:rsidR="00C468BA" w:rsidRPr="00DA2473" w:rsidRDefault="23FDC4A3" w:rsidP="00E20A9E">
            <w:r>
              <w:t>Depth</w:t>
            </w:r>
          </w:p>
        </w:tc>
        <w:tc>
          <w:tcPr>
            <w:tcW w:w="1366" w:type="dxa"/>
          </w:tcPr>
          <w:p w14:paraId="09053FED" w14:textId="74ACA7BD" w:rsidR="00C468BA" w:rsidRPr="00DA2473" w:rsidRDefault="2F2302FA" w:rsidP="00E20A9E">
            <w:r>
              <w:t>Plastic Limit (PL</w:t>
            </w:r>
            <w:r w:rsidR="00C702FB">
              <w:t>, %</w:t>
            </w:r>
            <w:r>
              <w:t>)</w:t>
            </w:r>
            <w:r w:rsidR="00C702FB">
              <w:t xml:space="preserve"> </w:t>
            </w:r>
          </w:p>
        </w:tc>
        <w:tc>
          <w:tcPr>
            <w:tcW w:w="1366" w:type="dxa"/>
          </w:tcPr>
          <w:p w14:paraId="297222D1" w14:textId="39424D4B" w:rsidR="00C468BA" w:rsidRPr="00DA2473" w:rsidRDefault="3009B4B3" w:rsidP="00E20A9E">
            <w:r>
              <w:t>Liquid Limit</w:t>
            </w:r>
            <w:r w:rsidR="00C702FB">
              <w:t xml:space="preserve"> (LL, %)</w:t>
            </w:r>
          </w:p>
        </w:tc>
        <w:tc>
          <w:tcPr>
            <w:tcW w:w="1367" w:type="dxa"/>
          </w:tcPr>
          <w:p w14:paraId="1AAE7CDA" w14:textId="7BDD8644" w:rsidR="00C468BA" w:rsidRPr="002835BB" w:rsidRDefault="314C7319" w:rsidP="00E20A9E">
            <w:r>
              <w:t>Density (kg/m</w:t>
            </w:r>
            <w:r w:rsidR="002835BB">
              <w:rPr>
                <w:vertAlign w:val="superscript"/>
              </w:rPr>
              <w:t>3</w:t>
            </w:r>
            <w:r w:rsidR="002835BB">
              <w:t>)</w:t>
            </w:r>
          </w:p>
        </w:tc>
      </w:tr>
      <w:tr w:rsidR="00C468BA" w14:paraId="58A37FA7" w14:textId="77777777" w:rsidTr="00765A9B">
        <w:tc>
          <w:tcPr>
            <w:tcW w:w="1200" w:type="dxa"/>
          </w:tcPr>
          <w:p w14:paraId="001E0EC8" w14:textId="48C068F2" w:rsidR="00C468BA" w:rsidRPr="00DA2473" w:rsidRDefault="00C468BA" w:rsidP="00E20A9E">
            <w:pPr>
              <w:rPr>
                <w:szCs w:val="21"/>
              </w:rPr>
            </w:pPr>
            <w:r w:rsidRPr="00DA2473">
              <w:rPr>
                <w:szCs w:val="21"/>
              </w:rPr>
              <w:t>Fat Clay</w:t>
            </w:r>
          </w:p>
        </w:tc>
        <w:tc>
          <w:tcPr>
            <w:tcW w:w="1327" w:type="dxa"/>
          </w:tcPr>
          <w:p w14:paraId="1C29B04D" w14:textId="20676653" w:rsidR="00C468BA" w:rsidRPr="00DA2473" w:rsidRDefault="16FD386E" w:rsidP="00E20A9E">
            <w:r>
              <w:t>CH</w:t>
            </w:r>
          </w:p>
        </w:tc>
        <w:tc>
          <w:tcPr>
            <w:tcW w:w="1584" w:type="dxa"/>
          </w:tcPr>
          <w:p w14:paraId="065D42CF" w14:textId="104CA5AD" w:rsidR="00C468BA" w:rsidRPr="00DA2473" w:rsidRDefault="338ACFCC" w:rsidP="00E20A9E">
            <w:r>
              <w:t>B-1</w:t>
            </w:r>
          </w:p>
        </w:tc>
        <w:tc>
          <w:tcPr>
            <w:tcW w:w="1366" w:type="dxa"/>
          </w:tcPr>
          <w:p w14:paraId="42D8AFFA" w14:textId="44B31A54" w:rsidR="00C468BA" w:rsidRPr="00DA2473" w:rsidRDefault="173244D2" w:rsidP="00E20A9E">
            <w:r>
              <w:t>0-18'</w:t>
            </w:r>
          </w:p>
        </w:tc>
        <w:tc>
          <w:tcPr>
            <w:tcW w:w="1366" w:type="dxa"/>
          </w:tcPr>
          <w:p w14:paraId="0DE3ED2E" w14:textId="67CE8DCC" w:rsidR="00C468BA" w:rsidRPr="00DA2473" w:rsidRDefault="2408B614" w:rsidP="00E20A9E">
            <w:r>
              <w:t>22</w:t>
            </w:r>
          </w:p>
        </w:tc>
        <w:tc>
          <w:tcPr>
            <w:tcW w:w="1366" w:type="dxa"/>
          </w:tcPr>
          <w:p w14:paraId="7C0EABA3" w14:textId="78697D2C" w:rsidR="00C468BA" w:rsidRPr="00DA2473" w:rsidRDefault="52F59A03" w:rsidP="00E20A9E">
            <w:r>
              <w:t>59</w:t>
            </w:r>
          </w:p>
        </w:tc>
        <w:tc>
          <w:tcPr>
            <w:tcW w:w="1367" w:type="dxa"/>
          </w:tcPr>
          <w:p w14:paraId="59DB99AE" w14:textId="6E640F46" w:rsidR="00C468BA" w:rsidRPr="00DA2473" w:rsidRDefault="002835BB" w:rsidP="00E20A9E">
            <w:pPr>
              <w:rPr>
                <w:szCs w:val="21"/>
              </w:rPr>
            </w:pPr>
            <w:r>
              <w:rPr>
                <w:szCs w:val="21"/>
              </w:rPr>
              <w:t>1618-1698</w:t>
            </w:r>
          </w:p>
        </w:tc>
      </w:tr>
      <w:tr w:rsidR="00C468BA" w14:paraId="3D0FA0DA" w14:textId="77777777" w:rsidTr="00765A9B">
        <w:tc>
          <w:tcPr>
            <w:tcW w:w="1200" w:type="dxa"/>
          </w:tcPr>
          <w:p w14:paraId="13650289" w14:textId="4BA3D0D4" w:rsidR="00C468BA" w:rsidRPr="00DA2473" w:rsidRDefault="00C468BA" w:rsidP="00E20A9E">
            <w:pPr>
              <w:rPr>
                <w:szCs w:val="21"/>
              </w:rPr>
            </w:pPr>
            <w:r w:rsidRPr="00DA2473">
              <w:rPr>
                <w:szCs w:val="21"/>
              </w:rPr>
              <w:t>Lean Clay</w:t>
            </w:r>
          </w:p>
        </w:tc>
        <w:tc>
          <w:tcPr>
            <w:tcW w:w="1327" w:type="dxa"/>
          </w:tcPr>
          <w:p w14:paraId="251F0595" w14:textId="51F737B7" w:rsidR="00C468BA" w:rsidRPr="00DA2473" w:rsidRDefault="56761596" w:rsidP="00E20A9E">
            <w:r>
              <w:t>CL</w:t>
            </w:r>
          </w:p>
        </w:tc>
        <w:tc>
          <w:tcPr>
            <w:tcW w:w="1584" w:type="dxa"/>
          </w:tcPr>
          <w:p w14:paraId="3225E75E" w14:textId="081C257C" w:rsidR="00C468BA" w:rsidRPr="00DA2473" w:rsidRDefault="3118ABC0" w:rsidP="00E20A9E">
            <w:r>
              <w:t>B-2, B-3</w:t>
            </w:r>
          </w:p>
        </w:tc>
        <w:tc>
          <w:tcPr>
            <w:tcW w:w="1366" w:type="dxa"/>
          </w:tcPr>
          <w:p w14:paraId="7329CA80" w14:textId="110774CD" w:rsidR="00C468BA" w:rsidRPr="00DA2473" w:rsidRDefault="68231FEB" w:rsidP="00E20A9E">
            <w:r>
              <w:t>0-28', 0-13'</w:t>
            </w:r>
          </w:p>
        </w:tc>
        <w:tc>
          <w:tcPr>
            <w:tcW w:w="1366" w:type="dxa"/>
          </w:tcPr>
          <w:p w14:paraId="254A8A09" w14:textId="61C1AE27" w:rsidR="00C468BA" w:rsidRPr="00DA2473" w:rsidRDefault="219A62DA" w:rsidP="00E20A9E">
            <w:r>
              <w:t>15-16, 12-19</w:t>
            </w:r>
          </w:p>
        </w:tc>
        <w:tc>
          <w:tcPr>
            <w:tcW w:w="1366" w:type="dxa"/>
          </w:tcPr>
          <w:p w14:paraId="379E46B9" w14:textId="66D466E6" w:rsidR="00C468BA" w:rsidRPr="00DA2473" w:rsidRDefault="6839D096" w:rsidP="00E20A9E">
            <w:r>
              <w:t>38, 39</w:t>
            </w:r>
          </w:p>
        </w:tc>
        <w:tc>
          <w:tcPr>
            <w:tcW w:w="1367" w:type="dxa"/>
          </w:tcPr>
          <w:p w14:paraId="4E0BFDAC" w14:textId="6A37CBC5" w:rsidR="00C468BA" w:rsidRPr="00DA2473" w:rsidRDefault="00EA6C9F" w:rsidP="00E20A9E">
            <w:pPr>
              <w:rPr>
                <w:szCs w:val="21"/>
              </w:rPr>
            </w:pPr>
            <w:r>
              <w:rPr>
                <w:szCs w:val="21"/>
              </w:rPr>
              <w:t>1714, 1793</w:t>
            </w:r>
          </w:p>
        </w:tc>
      </w:tr>
    </w:tbl>
    <w:p w14:paraId="572B644B" w14:textId="77777777" w:rsidR="00D626B9" w:rsidRPr="00DA2473" w:rsidRDefault="00D626B9" w:rsidP="00E20A9E">
      <w:pPr>
        <w:rPr>
          <w:szCs w:val="21"/>
        </w:rPr>
      </w:pPr>
    </w:p>
    <w:p w14:paraId="78A1AF80" w14:textId="529C746D" w:rsidR="00E20A9E" w:rsidRPr="00DA2473" w:rsidRDefault="00FA648F" w:rsidP="00094013">
      <w:pPr>
        <w:jc w:val="both"/>
        <w:rPr>
          <w:szCs w:val="21"/>
        </w:rPr>
      </w:pPr>
      <w:r w:rsidRPr="00DA2473">
        <w:rPr>
          <w:szCs w:val="21"/>
        </w:rPr>
        <w:t xml:space="preserve">Evidence of the variability which will likely be </w:t>
      </w:r>
      <w:r w:rsidR="00AA28F7" w:rsidRPr="00DA2473">
        <w:rPr>
          <w:szCs w:val="21"/>
        </w:rPr>
        <w:t xml:space="preserve">encountered </w:t>
      </w:r>
      <w:r w:rsidR="00095348" w:rsidRPr="00DA2473">
        <w:rPr>
          <w:szCs w:val="21"/>
        </w:rPr>
        <w:t xml:space="preserve">in the area. A general breakdown of the </w:t>
      </w:r>
      <w:r w:rsidR="008D4047" w:rsidRPr="00DA2473">
        <w:rPr>
          <w:szCs w:val="21"/>
        </w:rPr>
        <w:t xml:space="preserve">Site stratigraphy is </w:t>
      </w:r>
      <w:r w:rsidR="003D55C0" w:rsidRPr="00DA2473">
        <w:rPr>
          <w:szCs w:val="21"/>
        </w:rPr>
        <w:t>described below.</w:t>
      </w:r>
    </w:p>
    <w:p w14:paraId="44A5B590" w14:textId="75F0976E" w:rsidR="00676DCD" w:rsidRPr="00DA2473" w:rsidRDefault="00676DCD" w:rsidP="00094013">
      <w:pPr>
        <w:pStyle w:val="Heading4"/>
        <w:jc w:val="both"/>
        <w:rPr>
          <w:i w:val="0"/>
          <w:szCs w:val="21"/>
        </w:rPr>
      </w:pPr>
      <w:r w:rsidRPr="00DA2473">
        <w:rPr>
          <w:i w:val="0"/>
          <w:szCs w:val="21"/>
        </w:rPr>
        <w:t>B1</w:t>
      </w:r>
    </w:p>
    <w:p w14:paraId="0952C223" w14:textId="77777777" w:rsidR="00417DBF" w:rsidRPr="00DA2473" w:rsidRDefault="00417DBF" w:rsidP="00094013">
      <w:pPr>
        <w:pStyle w:val="ListParagraph"/>
        <w:numPr>
          <w:ilvl w:val="0"/>
          <w:numId w:val="12"/>
        </w:numPr>
        <w:jc w:val="both"/>
        <w:rPr>
          <w:szCs w:val="21"/>
        </w:rPr>
      </w:pPr>
      <w:r w:rsidRPr="00DA2473">
        <w:rPr>
          <w:szCs w:val="21"/>
        </w:rPr>
        <w:t>Cohesive layers (Fat Clay and Lean Clay) are the most difficult layers to auger through due to high fines content and plasticity</w:t>
      </w:r>
    </w:p>
    <w:p w14:paraId="46EE678C" w14:textId="77777777" w:rsidR="00417DBF" w:rsidRPr="00DA2473" w:rsidRDefault="00417DBF" w:rsidP="00094013">
      <w:pPr>
        <w:pStyle w:val="ListParagraph"/>
        <w:numPr>
          <w:ilvl w:val="0"/>
          <w:numId w:val="12"/>
        </w:numPr>
        <w:jc w:val="both"/>
        <w:rPr>
          <w:szCs w:val="21"/>
        </w:rPr>
      </w:pPr>
      <w:r w:rsidRPr="00DA2473">
        <w:rPr>
          <w:szCs w:val="21"/>
        </w:rPr>
        <w:t>Cohesionless layers (sand and gravel), are easier to penetrate, however dense zones indicated by high N will likely slow down auguring process while the loose sand can collapse into the hole</w:t>
      </w:r>
    </w:p>
    <w:p w14:paraId="25482D1A" w14:textId="7FE29493" w:rsidR="00676DCD" w:rsidRPr="00DA2473" w:rsidRDefault="00417DBF" w:rsidP="00094013">
      <w:pPr>
        <w:pStyle w:val="Heading4"/>
        <w:jc w:val="both"/>
        <w:rPr>
          <w:i w:val="0"/>
          <w:szCs w:val="21"/>
        </w:rPr>
      </w:pPr>
      <w:r w:rsidRPr="00DA2473">
        <w:rPr>
          <w:i w:val="0"/>
          <w:szCs w:val="21"/>
        </w:rPr>
        <w:t>B2</w:t>
      </w:r>
    </w:p>
    <w:p w14:paraId="5C3578E3" w14:textId="77777777" w:rsidR="00633D66" w:rsidRPr="00DA2473" w:rsidRDefault="00633D66" w:rsidP="00094013">
      <w:pPr>
        <w:pStyle w:val="ListParagraph"/>
        <w:numPr>
          <w:ilvl w:val="0"/>
          <w:numId w:val="12"/>
        </w:numPr>
        <w:jc w:val="both"/>
        <w:rPr>
          <w:szCs w:val="21"/>
        </w:rPr>
      </w:pPr>
      <w:r w:rsidRPr="00DA2473">
        <w:rPr>
          <w:szCs w:val="21"/>
        </w:rPr>
        <w:t xml:space="preserve">The cohesive soils are very stiff to stiff making them challenging to auger due to their plasticity and strength </w:t>
      </w:r>
    </w:p>
    <w:p w14:paraId="0A6B73D6" w14:textId="77777777" w:rsidR="00633D66" w:rsidRPr="00DA2473" w:rsidRDefault="00633D66" w:rsidP="00094013">
      <w:pPr>
        <w:pStyle w:val="ListParagraph"/>
        <w:numPr>
          <w:ilvl w:val="0"/>
          <w:numId w:val="12"/>
        </w:numPr>
        <w:jc w:val="both"/>
        <w:rPr>
          <w:szCs w:val="21"/>
        </w:rPr>
      </w:pPr>
      <w:r w:rsidRPr="00DA2473">
        <w:rPr>
          <w:szCs w:val="21"/>
        </w:rPr>
        <w:t xml:space="preserve">The cohesionless soils are very dense, thus penetration through them will be difficult, with the possibility of refusal in some layers </w:t>
      </w:r>
    </w:p>
    <w:p w14:paraId="47E3761B" w14:textId="6AEE78C2" w:rsidR="00417DBF" w:rsidRPr="00DA2473" w:rsidRDefault="00C07ECF" w:rsidP="00094013">
      <w:pPr>
        <w:pStyle w:val="Heading4"/>
        <w:jc w:val="both"/>
        <w:rPr>
          <w:i w:val="0"/>
          <w:szCs w:val="21"/>
        </w:rPr>
      </w:pPr>
      <w:r w:rsidRPr="00DA2473">
        <w:rPr>
          <w:i w:val="0"/>
          <w:szCs w:val="21"/>
        </w:rPr>
        <w:t>B3</w:t>
      </w:r>
    </w:p>
    <w:p w14:paraId="5A9BD2D5" w14:textId="77777777" w:rsidR="00BC0F7B" w:rsidRPr="00DA2473" w:rsidRDefault="00BC0F7B" w:rsidP="00094013">
      <w:pPr>
        <w:pStyle w:val="ListParagraph"/>
        <w:numPr>
          <w:ilvl w:val="0"/>
          <w:numId w:val="12"/>
        </w:numPr>
        <w:jc w:val="both"/>
        <w:rPr>
          <w:szCs w:val="21"/>
        </w:rPr>
      </w:pPr>
      <w:r w:rsidRPr="00DA2473">
        <w:rPr>
          <w:szCs w:val="21"/>
        </w:rPr>
        <w:t xml:space="preserve">Cohesive soils range widely in strength, some layers are very hard (N=50/3’’), these layers will be harder to penetrate than the softer clay layers </w:t>
      </w:r>
    </w:p>
    <w:p w14:paraId="26F42B05" w14:textId="77777777" w:rsidR="00BC0F7B" w:rsidRPr="00DA2473" w:rsidRDefault="00BC0F7B" w:rsidP="00094013">
      <w:pPr>
        <w:pStyle w:val="ListParagraph"/>
        <w:numPr>
          <w:ilvl w:val="0"/>
          <w:numId w:val="12"/>
        </w:numPr>
        <w:jc w:val="both"/>
        <w:rPr>
          <w:szCs w:val="21"/>
        </w:rPr>
      </w:pPr>
      <w:r w:rsidRPr="00DA2473">
        <w:rPr>
          <w:szCs w:val="21"/>
        </w:rPr>
        <w:t>The cohesionless soils are loose to medium dense, they have a low plasticity which suggests that they are easier to excavate that the cohesive clays</w:t>
      </w:r>
    </w:p>
    <w:p w14:paraId="079886C1" w14:textId="32D061B8" w:rsidR="00AE50A7" w:rsidRDefault="00FB76B3" w:rsidP="00AE50A7">
      <w:pPr>
        <w:rPr>
          <w:szCs w:val="21"/>
        </w:rPr>
      </w:pPr>
      <w:r>
        <w:rPr>
          <w:szCs w:val="21"/>
        </w:rPr>
        <w:t xml:space="preserve">Since these sites are mainly characterized by lean and fat clays, these types of soils will be investigated in terms of their material properties, based on the geotechnical reports. Primarily, </w:t>
      </w:r>
      <w:r w:rsidR="0003192F">
        <w:rPr>
          <w:szCs w:val="21"/>
        </w:rPr>
        <w:t xml:space="preserve">for the purpose of </w:t>
      </w:r>
      <w:r w:rsidR="00B942F9">
        <w:rPr>
          <w:szCs w:val="21"/>
        </w:rPr>
        <w:t xml:space="preserve">drilling </w:t>
      </w:r>
      <w:r w:rsidR="00CD1796">
        <w:rPr>
          <w:szCs w:val="21"/>
        </w:rPr>
        <w:t xml:space="preserve">through the material, </w:t>
      </w:r>
      <w:r w:rsidR="0024682C">
        <w:rPr>
          <w:szCs w:val="21"/>
        </w:rPr>
        <w:t xml:space="preserve">the types of grain sizes present, along with the shear </w:t>
      </w:r>
      <w:r w:rsidR="00B9155E">
        <w:rPr>
          <w:szCs w:val="21"/>
        </w:rPr>
        <w:t xml:space="preserve">stress, </w:t>
      </w:r>
      <w:r w:rsidR="003A4AF5">
        <w:rPr>
          <w:szCs w:val="21"/>
        </w:rPr>
        <w:t xml:space="preserve">direct shear, </w:t>
      </w:r>
      <w:r w:rsidR="00B9155E">
        <w:rPr>
          <w:szCs w:val="21"/>
        </w:rPr>
        <w:t>and density of the mater</w:t>
      </w:r>
      <w:r w:rsidR="00AE50A7">
        <w:rPr>
          <w:szCs w:val="21"/>
        </w:rPr>
        <w:t>ial.</w:t>
      </w:r>
    </w:p>
    <w:p w14:paraId="3766693F" w14:textId="77777777" w:rsidR="00083013" w:rsidRDefault="00AE50A7" w:rsidP="00083013">
      <w:pPr>
        <w:keepNext/>
        <w:jc w:val="center"/>
      </w:pPr>
      <w:r w:rsidRPr="00AE50A7">
        <w:rPr>
          <w:noProof/>
          <w:szCs w:val="21"/>
        </w:rPr>
        <w:lastRenderedPageBreak/>
        <w:drawing>
          <wp:inline distT="0" distB="0" distL="0" distR="0" wp14:anchorId="46E5B857" wp14:editId="277F76CF">
            <wp:extent cx="4438650" cy="3777084"/>
            <wp:effectExtent l="0" t="0" r="0" b="0"/>
            <wp:docPr id="692168369" name="Picture 1"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168369" name="Picture 1" descr="A table with text and numbers&#10;&#10;Description automatically generated"/>
                    <pic:cNvPicPr/>
                  </pic:nvPicPr>
                  <pic:blipFill>
                    <a:blip r:embed="rId16"/>
                    <a:stretch>
                      <a:fillRect/>
                    </a:stretch>
                  </pic:blipFill>
                  <pic:spPr>
                    <a:xfrm>
                      <a:off x="0" y="0"/>
                      <a:ext cx="4444173" cy="3781784"/>
                    </a:xfrm>
                    <a:prstGeom prst="rect">
                      <a:avLst/>
                    </a:prstGeom>
                  </pic:spPr>
                </pic:pic>
              </a:graphicData>
            </a:graphic>
          </wp:inline>
        </w:drawing>
      </w:r>
    </w:p>
    <w:p w14:paraId="30F296F4" w14:textId="3847A660" w:rsidR="000771CB" w:rsidRPr="00083013" w:rsidRDefault="00083013" w:rsidP="00083013">
      <w:pPr>
        <w:pStyle w:val="Caption"/>
      </w:pPr>
      <w:bookmarkStart w:id="15" w:name="_Toc183847318"/>
      <w:r>
        <w:t xml:space="preserve">Figure </w:t>
      </w:r>
      <w:fldSimple w:instr=" SEQ Figure \* ARABIC ">
        <w:r w:rsidR="002444A8">
          <w:rPr>
            <w:noProof/>
          </w:rPr>
          <w:t>1</w:t>
        </w:r>
      </w:fldSimple>
      <w:r>
        <w:t>: Grain size distribution figure</w:t>
      </w:r>
      <w:r w:rsidR="00B9155E">
        <w:rPr>
          <w:szCs w:val="21"/>
        </w:rPr>
        <w:t>.</w:t>
      </w:r>
      <w:bookmarkEnd w:id="15"/>
    </w:p>
    <w:p w14:paraId="4A0C1064" w14:textId="660011EE" w:rsidR="008176C3" w:rsidRDefault="008176C3" w:rsidP="00B7692B">
      <w:r>
        <w:t xml:space="preserve">The grain size distribution figures indicate that, for site B-1, which is predominantly fat clay at the depth in question, 100% of the material passes through the 4.75 mm sieve. This means the </w:t>
      </w:r>
      <w:r w:rsidR="6E5DA67A">
        <w:t>largest soil type</w:t>
      </w:r>
      <w:r>
        <w:t xml:space="preserve"> is sand, </w:t>
      </w:r>
      <w:r w:rsidR="6E5DA67A">
        <w:t xml:space="preserve">at </w:t>
      </w:r>
      <w:r w:rsidR="43750BD7">
        <w:t xml:space="preserve">8.6%, </w:t>
      </w:r>
      <w:r>
        <w:t>while the remaining portion is clay. This suggests there may be minimal irregularities within the soil, such as large sand grains, which could potentially jam an auger turning within a conduit.</w:t>
      </w:r>
      <w:r w:rsidR="006974FF">
        <w:t xml:space="preserve"> </w:t>
      </w:r>
      <w:r w:rsidR="007E4EAF">
        <w:t xml:space="preserve">It could also be inferred that a cutting tool optimized for clay would be best suited for this site. When investigating the other borehole data, </w:t>
      </w:r>
      <w:r w:rsidR="00714D21">
        <w:t xml:space="preserve">B-2 and B-3, </w:t>
      </w:r>
      <w:r w:rsidR="0099267D">
        <w:t>the s</w:t>
      </w:r>
      <w:r w:rsidR="00E75816">
        <w:t xml:space="preserve">and constitution of the soil increases. In borehole B-2, for example, </w:t>
      </w:r>
      <w:r w:rsidR="34C61F69">
        <w:t>sand constitutes</w:t>
      </w:r>
      <w:r w:rsidR="00E75816">
        <w:t xml:space="preserve"> about 29.3-37% in the depth the competition is concerned with, which is a </w:t>
      </w:r>
      <w:r w:rsidR="43150769">
        <w:t>contr</w:t>
      </w:r>
      <w:r w:rsidR="28511AFB">
        <w:t>ast</w:t>
      </w:r>
      <w:r w:rsidR="00E75816">
        <w:t xml:space="preserve"> compared to the fat clay soil profile. </w:t>
      </w:r>
      <w:r w:rsidR="6C9FB8F2">
        <w:t>Th</w:t>
      </w:r>
      <w:r w:rsidR="44DF07F4">
        <w:t>ese</w:t>
      </w:r>
      <w:r w:rsidR="6C9FB8F2">
        <w:t xml:space="preserve"> site</w:t>
      </w:r>
      <w:r w:rsidR="2F2C21EB">
        <w:t>s</w:t>
      </w:r>
      <w:r w:rsidR="00E75816">
        <w:t xml:space="preserve"> would benefit less from a </w:t>
      </w:r>
      <w:r w:rsidR="00617021">
        <w:t xml:space="preserve">cutting tool that is mainly optimized for </w:t>
      </w:r>
      <w:r w:rsidR="45780775">
        <w:t>clay</w:t>
      </w:r>
      <w:r w:rsidR="00617021">
        <w:t>, and jamming</w:t>
      </w:r>
      <w:r w:rsidR="00150722">
        <w:t xml:space="preserve"> between mechanical moving parts becomes more of a</w:t>
      </w:r>
      <w:r w:rsidR="00E5173C">
        <w:t xml:space="preserve">n imminent problem. </w:t>
      </w:r>
      <w:r w:rsidR="00CE0A3E">
        <w:t xml:space="preserve">These factors need to be considered when </w:t>
      </w:r>
      <w:r w:rsidR="00135487">
        <w:t xml:space="preserve">procuring a design for the </w:t>
      </w:r>
      <w:r w:rsidR="45780775">
        <w:t>vertical</w:t>
      </w:r>
      <w:r w:rsidR="00135487">
        <w:t xml:space="preserve"> boring machine. </w:t>
      </w:r>
    </w:p>
    <w:p w14:paraId="195B6708" w14:textId="1ACE868E" w:rsidR="00135487" w:rsidRDefault="00135487" w:rsidP="00B7692B">
      <w:r>
        <w:t xml:space="preserve">The density of the material is also important to consider, as the </w:t>
      </w:r>
      <w:r w:rsidR="00795043">
        <w:t xml:space="preserve">more the tool progresses into the soil, </w:t>
      </w:r>
      <w:r w:rsidR="00B0284D">
        <w:t>lateral</w:t>
      </w:r>
      <w:r w:rsidR="008F1BAC">
        <w:t xml:space="preserve"> Earth pressure becomes important. </w:t>
      </w:r>
      <w:r w:rsidR="00B0284D">
        <w:t xml:space="preserve">This is </w:t>
      </w:r>
      <w:r w:rsidR="00F873D9">
        <w:t>because</w:t>
      </w:r>
      <w:r w:rsidR="00B0284D">
        <w:t xml:space="preserve"> </w:t>
      </w:r>
      <w:r w:rsidR="45780775">
        <w:t>with greater depth,</w:t>
      </w:r>
      <w:r w:rsidR="57FD0CE7">
        <w:t xml:space="preserve"> </w:t>
      </w:r>
      <w:r w:rsidR="00B0284D">
        <w:t xml:space="preserve">more soil material creates </w:t>
      </w:r>
      <w:r w:rsidR="008E0BAF">
        <w:t xml:space="preserve">pressure against the submerged </w:t>
      </w:r>
      <w:r w:rsidR="00DB4E9A">
        <w:t>tunnel boring machine</w:t>
      </w:r>
      <w:r w:rsidR="005404BB">
        <w:t xml:space="preserve">, </w:t>
      </w:r>
      <w:r w:rsidR="4A99E54E">
        <w:t xml:space="preserve">especially </w:t>
      </w:r>
      <w:r w:rsidR="000116A5">
        <w:t>at the soil-</w:t>
      </w:r>
      <w:r w:rsidR="006E078A">
        <w:t>shield interface</w:t>
      </w:r>
      <w:r w:rsidR="4A99E54E">
        <w:t xml:space="preserve">, </w:t>
      </w:r>
      <w:r w:rsidR="2489632F">
        <w:t>wh</w:t>
      </w:r>
      <w:r w:rsidR="446B6848">
        <w:t>ere</w:t>
      </w:r>
      <w:r w:rsidR="2489632F">
        <w:t xml:space="preserve"> deformations</w:t>
      </w:r>
      <w:r w:rsidR="409DA68B">
        <w:t xml:space="preserve"> may occur</w:t>
      </w:r>
      <w:r w:rsidR="5DDFFC21">
        <w:t>.</w:t>
      </w:r>
      <w:r w:rsidR="006E078A">
        <w:t xml:space="preserve"> </w:t>
      </w:r>
      <w:r w:rsidR="00630288">
        <w:t xml:space="preserve">Knowing the exact densities of the soil would enable </w:t>
      </w:r>
      <w:r w:rsidR="00CE38A3">
        <w:t xml:space="preserve">more accurate design calculations </w:t>
      </w:r>
      <w:r w:rsidR="00176D17">
        <w:t>to</w:t>
      </w:r>
      <w:r w:rsidR="00CE38A3">
        <w:t xml:space="preserve"> predict the loads on the submerged shield</w:t>
      </w:r>
      <w:r w:rsidR="00B717FB">
        <w:t xml:space="preserve">, and experiment with various </w:t>
      </w:r>
      <w:r w:rsidR="002B77DE">
        <w:t xml:space="preserve">bracing systems which would </w:t>
      </w:r>
      <w:r w:rsidR="0021045E">
        <w:t>provide some resistance to deformation</w:t>
      </w:r>
      <w:r w:rsidR="45780775">
        <w:t xml:space="preserve"> or distribute it more effectively</w:t>
      </w:r>
      <w:r w:rsidR="710FBB0A">
        <w:t>.</w:t>
      </w:r>
      <w:r w:rsidR="0021045E">
        <w:t xml:space="preserve"> </w:t>
      </w:r>
      <w:r w:rsidR="00C2242B">
        <w:t>From these reports, the densities of the materials range from 1618-1793 kg/m</w:t>
      </w:r>
      <w:r w:rsidR="00C2242B" w:rsidRPr="2A5D5386">
        <w:rPr>
          <w:vertAlign w:val="superscript"/>
        </w:rPr>
        <w:t>3</w:t>
      </w:r>
      <w:r w:rsidR="00C2242B">
        <w:t>.</w:t>
      </w:r>
    </w:p>
    <w:p w14:paraId="1637D7DA" w14:textId="63F24147" w:rsidR="00C2242B" w:rsidRPr="002B6B89" w:rsidRDefault="00AF0CAE" w:rsidP="00B7692B">
      <w:pPr>
        <w:rPr>
          <w:szCs w:val="21"/>
        </w:rPr>
      </w:pPr>
      <w:r>
        <w:rPr>
          <w:szCs w:val="21"/>
        </w:rPr>
        <w:t>Direct shear</w:t>
      </w:r>
      <w:r w:rsidR="00C2242B">
        <w:rPr>
          <w:szCs w:val="21"/>
        </w:rPr>
        <w:t xml:space="preserve"> is also an important consideration, since </w:t>
      </w:r>
      <w:r w:rsidR="00B553DD">
        <w:rPr>
          <w:szCs w:val="21"/>
        </w:rPr>
        <w:t xml:space="preserve">standardized tests from site materials would provide a maximum </w:t>
      </w:r>
      <w:r w:rsidR="00E07B0A">
        <w:rPr>
          <w:szCs w:val="21"/>
        </w:rPr>
        <w:t xml:space="preserve">stress value in which the soil types require </w:t>
      </w:r>
      <w:r w:rsidR="003A4AF5">
        <w:rPr>
          <w:szCs w:val="21"/>
        </w:rPr>
        <w:t>to</w:t>
      </w:r>
      <w:r w:rsidR="00E07B0A">
        <w:rPr>
          <w:szCs w:val="21"/>
        </w:rPr>
        <w:t xml:space="preserve"> displace material. Again, this is important when designing a </w:t>
      </w:r>
      <w:r w:rsidR="009D2626">
        <w:rPr>
          <w:szCs w:val="21"/>
        </w:rPr>
        <w:t>drilling or cutting tool</w:t>
      </w:r>
      <w:r w:rsidR="0076172E">
        <w:rPr>
          <w:szCs w:val="21"/>
        </w:rPr>
        <w:t xml:space="preserve"> a</w:t>
      </w:r>
      <w:r w:rsidR="005C0417">
        <w:rPr>
          <w:szCs w:val="21"/>
        </w:rPr>
        <w:t xml:space="preserve">long with the required torque to </w:t>
      </w:r>
      <w:r w:rsidR="001F1232">
        <w:rPr>
          <w:szCs w:val="21"/>
        </w:rPr>
        <w:t xml:space="preserve">create the required </w:t>
      </w:r>
      <w:r w:rsidR="002F0AE1">
        <w:rPr>
          <w:szCs w:val="21"/>
        </w:rPr>
        <w:t xml:space="preserve">force </w:t>
      </w:r>
      <w:r w:rsidR="003A4AF5">
        <w:rPr>
          <w:szCs w:val="21"/>
        </w:rPr>
        <w:t>to</w:t>
      </w:r>
      <w:r w:rsidR="002F0AE1">
        <w:rPr>
          <w:szCs w:val="21"/>
        </w:rPr>
        <w:t xml:space="preserve"> excavate material. </w:t>
      </w:r>
      <w:r w:rsidR="002A28E6">
        <w:rPr>
          <w:szCs w:val="21"/>
        </w:rPr>
        <w:t xml:space="preserve">These tests indicate a </w:t>
      </w:r>
      <w:r w:rsidR="009B6353">
        <w:rPr>
          <w:szCs w:val="21"/>
        </w:rPr>
        <w:t>shear stress</w:t>
      </w:r>
      <w:r w:rsidR="001D3B93">
        <w:rPr>
          <w:szCs w:val="21"/>
        </w:rPr>
        <w:t>, normal force</w:t>
      </w:r>
      <w:r w:rsidR="008D6D28">
        <w:rPr>
          <w:szCs w:val="21"/>
        </w:rPr>
        <w:t>, and</w:t>
      </w:r>
      <w:r w:rsidR="006272F8">
        <w:rPr>
          <w:szCs w:val="21"/>
        </w:rPr>
        <w:t xml:space="preserve"> displacement value. The shear stress is </w:t>
      </w:r>
      <w:r w:rsidR="00E91D2A">
        <w:rPr>
          <w:szCs w:val="21"/>
        </w:rPr>
        <w:t>the horizontal stress</w:t>
      </w:r>
      <w:r w:rsidR="003414D8">
        <w:rPr>
          <w:szCs w:val="21"/>
        </w:rPr>
        <w:t xml:space="preserve">, the normal force the force </w:t>
      </w:r>
      <w:r w:rsidR="00DB7DFF">
        <w:rPr>
          <w:szCs w:val="21"/>
        </w:rPr>
        <w:t>from above</w:t>
      </w:r>
      <w:r w:rsidR="00146AC9">
        <w:rPr>
          <w:szCs w:val="21"/>
        </w:rPr>
        <w:t xml:space="preserve">, and the displacement being how much the soil has </w:t>
      </w:r>
      <w:r w:rsidR="00146AC9">
        <w:rPr>
          <w:szCs w:val="21"/>
        </w:rPr>
        <w:lastRenderedPageBreak/>
        <w:t xml:space="preserve">moved </w:t>
      </w:r>
      <w:r w:rsidR="00A13E01">
        <w:rPr>
          <w:szCs w:val="21"/>
        </w:rPr>
        <w:t>because of</w:t>
      </w:r>
      <w:r w:rsidR="00146AC9">
        <w:rPr>
          <w:szCs w:val="21"/>
        </w:rPr>
        <w:t xml:space="preserve"> the forces applied. </w:t>
      </w:r>
      <w:r w:rsidR="003A569C">
        <w:rPr>
          <w:szCs w:val="21"/>
        </w:rPr>
        <w:t>F</w:t>
      </w:r>
      <w:r w:rsidR="003A569C" w:rsidRPr="00CC0FA2">
        <w:rPr>
          <w:szCs w:val="21"/>
        </w:rPr>
        <w:t xml:space="preserve">rom the figure below, </w:t>
      </w:r>
      <w:r w:rsidR="00615A1D" w:rsidRPr="00CC0FA2">
        <w:rPr>
          <w:szCs w:val="21"/>
        </w:rPr>
        <w:t>90,000 – 34,500 N/m</w:t>
      </w:r>
      <w:r w:rsidR="00615A1D" w:rsidRPr="00CC0FA2">
        <w:rPr>
          <w:szCs w:val="21"/>
          <w:vertAlign w:val="superscript"/>
        </w:rPr>
        <w:t>2</w:t>
      </w:r>
      <w:r w:rsidR="00615A1D" w:rsidRPr="00CC0FA2">
        <w:rPr>
          <w:szCs w:val="21"/>
        </w:rPr>
        <w:t xml:space="preserve"> of </w:t>
      </w:r>
      <w:r w:rsidR="00875B5D" w:rsidRPr="00CC0FA2">
        <w:rPr>
          <w:szCs w:val="21"/>
        </w:rPr>
        <w:t xml:space="preserve">shear stress </w:t>
      </w:r>
      <w:r w:rsidR="00843605" w:rsidRPr="00CC0FA2">
        <w:rPr>
          <w:szCs w:val="21"/>
        </w:rPr>
        <w:t>are required</w:t>
      </w:r>
      <w:r w:rsidR="00D379A8" w:rsidRPr="00CC0FA2">
        <w:rPr>
          <w:szCs w:val="21"/>
        </w:rPr>
        <w:t xml:space="preserve"> </w:t>
      </w:r>
      <w:r w:rsidR="00F466F8" w:rsidRPr="00CC0FA2">
        <w:rPr>
          <w:szCs w:val="21"/>
        </w:rPr>
        <w:t xml:space="preserve">for </w:t>
      </w:r>
      <w:r w:rsidR="00877E67" w:rsidRPr="00CC0FA2">
        <w:rPr>
          <w:szCs w:val="21"/>
        </w:rPr>
        <w:t xml:space="preserve">normal stresses of </w:t>
      </w:r>
      <w:r w:rsidR="002B6B89" w:rsidRPr="00CC0FA2">
        <w:rPr>
          <w:szCs w:val="21"/>
        </w:rPr>
        <w:t>160,000 – 20,000 N/m</w:t>
      </w:r>
      <w:r w:rsidR="002B6B89" w:rsidRPr="00CC0FA2">
        <w:rPr>
          <w:szCs w:val="21"/>
          <w:vertAlign w:val="superscript"/>
        </w:rPr>
        <w:t>2</w:t>
      </w:r>
      <w:r w:rsidR="002B6B89" w:rsidRPr="00CC0FA2">
        <w:rPr>
          <w:szCs w:val="21"/>
        </w:rPr>
        <w:t xml:space="preserve">, which is </w:t>
      </w:r>
      <w:r w:rsidR="00EF1A30" w:rsidRPr="00CC0FA2">
        <w:rPr>
          <w:szCs w:val="21"/>
        </w:rPr>
        <w:t>roughly between 1-9 m of soil.</w:t>
      </w:r>
      <w:r w:rsidR="00EF1A30">
        <w:rPr>
          <w:szCs w:val="21"/>
        </w:rPr>
        <w:t xml:space="preserve"> </w:t>
      </w:r>
    </w:p>
    <w:p w14:paraId="642C7140" w14:textId="77777777" w:rsidR="003A569C" w:rsidRDefault="003A569C" w:rsidP="00B7692B">
      <w:pPr>
        <w:rPr>
          <w:szCs w:val="21"/>
        </w:rPr>
      </w:pPr>
    </w:p>
    <w:p w14:paraId="3925EF68" w14:textId="77777777" w:rsidR="00295DD2" w:rsidRDefault="003A569C" w:rsidP="00295DD2">
      <w:pPr>
        <w:keepNext/>
        <w:jc w:val="center"/>
      </w:pPr>
      <w:r w:rsidRPr="003A569C">
        <w:rPr>
          <w:noProof/>
          <w:szCs w:val="21"/>
        </w:rPr>
        <w:drawing>
          <wp:inline distT="0" distB="0" distL="0" distR="0" wp14:anchorId="550FAC7F" wp14:editId="34753975">
            <wp:extent cx="3019425" cy="3449675"/>
            <wp:effectExtent l="0" t="0" r="0" b="0"/>
            <wp:docPr id="1667531451" name="Picture 1" descr="A graph of shear st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531451" name="Picture 1" descr="A graph of shear stress&#10;&#10;Description automatically generated"/>
                    <pic:cNvPicPr/>
                  </pic:nvPicPr>
                  <pic:blipFill>
                    <a:blip r:embed="rId17"/>
                    <a:stretch>
                      <a:fillRect/>
                    </a:stretch>
                  </pic:blipFill>
                  <pic:spPr>
                    <a:xfrm>
                      <a:off x="0" y="0"/>
                      <a:ext cx="3021581" cy="3452138"/>
                    </a:xfrm>
                    <a:prstGeom prst="rect">
                      <a:avLst/>
                    </a:prstGeom>
                  </pic:spPr>
                </pic:pic>
              </a:graphicData>
            </a:graphic>
          </wp:inline>
        </w:drawing>
      </w:r>
    </w:p>
    <w:p w14:paraId="7F3B95F5" w14:textId="1AD51699" w:rsidR="0073469E" w:rsidRDefault="00295DD2" w:rsidP="00295DD2">
      <w:pPr>
        <w:pStyle w:val="Caption"/>
        <w:rPr>
          <w:noProof/>
        </w:rPr>
      </w:pPr>
      <w:bookmarkStart w:id="16" w:name="_Toc183847319"/>
      <w:r>
        <w:t xml:space="preserve">Figure </w:t>
      </w:r>
      <w:fldSimple w:instr=" SEQ Figure \* ARABIC ">
        <w:r w:rsidR="002444A8">
          <w:rPr>
            <w:noProof/>
          </w:rPr>
          <w:t>2</w:t>
        </w:r>
      </w:fldSimple>
      <w:r>
        <w:t xml:space="preserve">: Shear stress graphs </w:t>
      </w:r>
      <w:r w:rsidR="002444A8">
        <w:t>B=1</w:t>
      </w:r>
      <w:bookmarkEnd w:id="16"/>
    </w:p>
    <w:p w14:paraId="4B544707" w14:textId="7F893D83" w:rsidR="0073469E" w:rsidRPr="00E1216B" w:rsidRDefault="0073469E" w:rsidP="00B7692B">
      <w:pPr>
        <w:rPr>
          <w:noProof/>
        </w:rPr>
      </w:pPr>
      <w:r>
        <w:rPr>
          <w:noProof/>
        </w:rPr>
        <w:t xml:space="preserve">The figure for site B-3 follows below. </w:t>
      </w:r>
      <w:r w:rsidR="00E3152B">
        <w:rPr>
          <w:noProof/>
        </w:rPr>
        <w:t>These involve 124,000 – 24,000 N/m</w:t>
      </w:r>
      <w:r w:rsidR="00E3152B">
        <w:rPr>
          <w:noProof/>
          <w:vertAlign w:val="superscript"/>
        </w:rPr>
        <w:t>2</w:t>
      </w:r>
      <w:r w:rsidR="00E3152B">
        <w:rPr>
          <w:noProof/>
        </w:rPr>
        <w:t xml:space="preserve"> of shear stress under </w:t>
      </w:r>
      <w:r w:rsidR="00E1216B">
        <w:rPr>
          <w:noProof/>
        </w:rPr>
        <w:t>160,000 – 20,000 N/m</w:t>
      </w:r>
      <w:r w:rsidR="00E1216B">
        <w:rPr>
          <w:noProof/>
          <w:vertAlign w:val="superscript"/>
        </w:rPr>
        <w:t>2</w:t>
      </w:r>
      <w:r w:rsidR="00E1216B">
        <w:rPr>
          <w:noProof/>
        </w:rPr>
        <w:t xml:space="preserve"> of normal stress. Site B-3 is mostly a lean c</w:t>
      </w:r>
      <w:r w:rsidR="00350ACB">
        <w:rPr>
          <w:noProof/>
        </w:rPr>
        <w:t xml:space="preserve">lay, so this chart may also be used to describe </w:t>
      </w:r>
      <w:r w:rsidR="006E7EAF">
        <w:rPr>
          <w:noProof/>
        </w:rPr>
        <w:t xml:space="preserve">site B-2. </w:t>
      </w:r>
    </w:p>
    <w:p w14:paraId="5E3E7D6D" w14:textId="77777777" w:rsidR="00295DD2" w:rsidRDefault="0073469E" w:rsidP="00295DD2">
      <w:pPr>
        <w:keepNext/>
        <w:jc w:val="center"/>
      </w:pPr>
      <w:r w:rsidRPr="0073469E">
        <w:rPr>
          <w:noProof/>
          <w:szCs w:val="21"/>
        </w:rPr>
        <w:lastRenderedPageBreak/>
        <w:drawing>
          <wp:inline distT="0" distB="0" distL="0" distR="0" wp14:anchorId="4DAA881E" wp14:editId="3199DDA2">
            <wp:extent cx="2523899" cy="3248025"/>
            <wp:effectExtent l="0" t="0" r="0" b="0"/>
            <wp:docPr id="2012454899" name="Picture 1" descr="A graph of shear str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54899" name="Picture 1" descr="A graph of shear stress&#10;&#10;Description automatically generated"/>
                    <pic:cNvPicPr/>
                  </pic:nvPicPr>
                  <pic:blipFill>
                    <a:blip r:embed="rId18"/>
                    <a:stretch>
                      <a:fillRect/>
                    </a:stretch>
                  </pic:blipFill>
                  <pic:spPr>
                    <a:xfrm>
                      <a:off x="0" y="0"/>
                      <a:ext cx="2534881" cy="3262158"/>
                    </a:xfrm>
                    <a:prstGeom prst="rect">
                      <a:avLst/>
                    </a:prstGeom>
                  </pic:spPr>
                </pic:pic>
              </a:graphicData>
            </a:graphic>
          </wp:inline>
        </w:drawing>
      </w:r>
    </w:p>
    <w:p w14:paraId="13B7BA59" w14:textId="418999BB" w:rsidR="003A569C" w:rsidRDefault="00295DD2" w:rsidP="002444A8">
      <w:pPr>
        <w:pStyle w:val="Caption"/>
        <w:rPr>
          <w:szCs w:val="21"/>
        </w:rPr>
      </w:pPr>
      <w:bookmarkStart w:id="17" w:name="_Toc183847320"/>
      <w:r>
        <w:t xml:space="preserve">Figure </w:t>
      </w:r>
      <w:fldSimple w:instr=" SEQ Figure \* ARABIC ">
        <w:r w:rsidR="002444A8">
          <w:rPr>
            <w:noProof/>
          </w:rPr>
          <w:t>3</w:t>
        </w:r>
      </w:fldSimple>
      <w:r>
        <w:t>: shear stress graphs site B-3</w:t>
      </w:r>
      <w:bookmarkEnd w:id="17"/>
    </w:p>
    <w:p w14:paraId="4CFA4140" w14:textId="60C1B615" w:rsidR="00F8076C" w:rsidRDefault="00E91AE8" w:rsidP="00B7692B">
      <w:pPr>
        <w:rPr>
          <w:szCs w:val="21"/>
        </w:rPr>
      </w:pPr>
      <w:r>
        <w:rPr>
          <w:szCs w:val="21"/>
        </w:rPr>
        <w:t xml:space="preserve">The </w:t>
      </w:r>
      <w:r w:rsidR="00B747FA">
        <w:rPr>
          <w:szCs w:val="21"/>
        </w:rPr>
        <w:t xml:space="preserve">stress-strain data for the soil can also provide useful insights. For example, the yield </w:t>
      </w:r>
      <w:r w:rsidR="00FF5910">
        <w:rPr>
          <w:szCs w:val="21"/>
        </w:rPr>
        <w:t xml:space="preserve">strength </w:t>
      </w:r>
      <w:r w:rsidR="00C0738D">
        <w:rPr>
          <w:szCs w:val="21"/>
        </w:rPr>
        <w:t xml:space="preserve">associated with the </w:t>
      </w:r>
      <w:r w:rsidR="00F8076C">
        <w:rPr>
          <w:szCs w:val="21"/>
        </w:rPr>
        <w:t xml:space="preserve">strain involved. For example, for site B-1, shown in the figure below, a yield stress of </w:t>
      </w:r>
      <w:r w:rsidR="00BF10AF">
        <w:rPr>
          <w:szCs w:val="21"/>
        </w:rPr>
        <w:t xml:space="preserve">1.2 MPa is associated with a 4.8% strain (ex. </w:t>
      </w:r>
      <w:r w:rsidR="00B10DB4">
        <w:rPr>
          <w:szCs w:val="21"/>
        </w:rPr>
        <w:t xml:space="preserve">a </w:t>
      </w:r>
      <w:r w:rsidR="00BF10AF">
        <w:rPr>
          <w:szCs w:val="21"/>
        </w:rPr>
        <w:t xml:space="preserve">4.8mm </w:t>
      </w:r>
      <w:r w:rsidR="00B10DB4">
        <w:rPr>
          <w:szCs w:val="21"/>
        </w:rPr>
        <w:t>deformation</w:t>
      </w:r>
      <w:r w:rsidR="00AA68D1">
        <w:rPr>
          <w:szCs w:val="21"/>
        </w:rPr>
        <w:t xml:space="preserve"> over an original 100mm). </w:t>
      </w:r>
      <w:r w:rsidR="009816D1">
        <w:rPr>
          <w:szCs w:val="21"/>
        </w:rPr>
        <w:t xml:space="preserve">This is the resistance a tool would need to overcome </w:t>
      </w:r>
      <w:r w:rsidR="00286F27">
        <w:rPr>
          <w:szCs w:val="21"/>
        </w:rPr>
        <w:t>to</w:t>
      </w:r>
      <w:r w:rsidR="009816D1">
        <w:rPr>
          <w:szCs w:val="21"/>
        </w:rPr>
        <w:t xml:space="preserve"> product displacement</w:t>
      </w:r>
      <w:r w:rsidR="00B26226">
        <w:rPr>
          <w:szCs w:val="21"/>
        </w:rPr>
        <w:t xml:space="preserve"> required for excavation. The </w:t>
      </w:r>
      <w:r w:rsidR="00286F27">
        <w:rPr>
          <w:szCs w:val="21"/>
        </w:rPr>
        <w:t xml:space="preserve">charts for sites B-2 and B-3 follow. </w:t>
      </w:r>
      <w:r w:rsidR="00F66ACC">
        <w:rPr>
          <w:szCs w:val="21"/>
        </w:rPr>
        <w:t>Unlike steel</w:t>
      </w:r>
      <w:r w:rsidR="00DC3B78">
        <w:rPr>
          <w:szCs w:val="21"/>
        </w:rPr>
        <w:t>, reinforced concrete,</w:t>
      </w:r>
      <w:r w:rsidR="00F66ACC">
        <w:rPr>
          <w:szCs w:val="21"/>
        </w:rPr>
        <w:t xml:space="preserve"> and wood, soil is not </w:t>
      </w:r>
      <w:r w:rsidR="002F017C">
        <w:rPr>
          <w:szCs w:val="21"/>
        </w:rPr>
        <w:t xml:space="preserve">purely </w:t>
      </w:r>
      <w:r w:rsidR="00687766">
        <w:rPr>
          <w:szCs w:val="21"/>
        </w:rPr>
        <w:t>elastic and</w:t>
      </w:r>
      <w:r w:rsidR="00FD78A1">
        <w:rPr>
          <w:szCs w:val="21"/>
        </w:rPr>
        <w:t xml:space="preserve"> </w:t>
      </w:r>
      <w:r w:rsidR="00D22EFD">
        <w:rPr>
          <w:szCs w:val="21"/>
        </w:rPr>
        <w:t>do</w:t>
      </w:r>
      <w:r w:rsidR="002F017C">
        <w:rPr>
          <w:szCs w:val="21"/>
        </w:rPr>
        <w:t>es</w:t>
      </w:r>
      <w:r w:rsidR="00D22EFD">
        <w:rPr>
          <w:szCs w:val="21"/>
        </w:rPr>
        <w:t xml:space="preserve"> not return to a pre</w:t>
      </w:r>
      <w:r w:rsidR="003C25BD">
        <w:rPr>
          <w:szCs w:val="21"/>
        </w:rPr>
        <w:t xml:space="preserve">-ultimate yield strength </w:t>
      </w:r>
      <w:r w:rsidR="00147422">
        <w:rPr>
          <w:szCs w:val="21"/>
        </w:rPr>
        <w:t>state when stress is released</w:t>
      </w:r>
      <w:r w:rsidR="004A0C80">
        <w:rPr>
          <w:szCs w:val="21"/>
        </w:rPr>
        <w:t xml:space="preserve">. </w:t>
      </w:r>
      <w:r w:rsidR="00F66ACC">
        <w:rPr>
          <w:szCs w:val="21"/>
        </w:rPr>
        <w:t xml:space="preserve"> </w:t>
      </w:r>
    </w:p>
    <w:p w14:paraId="4E74EBC7" w14:textId="77777777" w:rsidR="002444A8" w:rsidRDefault="0067743B" w:rsidP="002444A8">
      <w:pPr>
        <w:keepNext/>
        <w:jc w:val="center"/>
      </w:pPr>
      <w:r w:rsidRPr="0067743B">
        <w:rPr>
          <w:noProof/>
          <w:szCs w:val="21"/>
        </w:rPr>
        <w:drawing>
          <wp:inline distT="0" distB="0" distL="0" distR="0" wp14:anchorId="0C4A9E1E" wp14:editId="53804726">
            <wp:extent cx="2781300" cy="3080313"/>
            <wp:effectExtent l="0" t="0" r="0" b="0"/>
            <wp:docPr id="124059829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98298" name="Picture 1" descr="A graph with a blue line&#10;&#10;Description automatically generated"/>
                    <pic:cNvPicPr/>
                  </pic:nvPicPr>
                  <pic:blipFill>
                    <a:blip r:embed="rId19"/>
                    <a:stretch>
                      <a:fillRect/>
                    </a:stretch>
                  </pic:blipFill>
                  <pic:spPr>
                    <a:xfrm>
                      <a:off x="0" y="0"/>
                      <a:ext cx="2787120" cy="3086759"/>
                    </a:xfrm>
                    <a:prstGeom prst="rect">
                      <a:avLst/>
                    </a:prstGeom>
                  </pic:spPr>
                </pic:pic>
              </a:graphicData>
            </a:graphic>
          </wp:inline>
        </w:drawing>
      </w:r>
    </w:p>
    <w:p w14:paraId="3F12302A" w14:textId="192DF451" w:rsidR="0067743B" w:rsidRDefault="002444A8" w:rsidP="002444A8">
      <w:pPr>
        <w:pStyle w:val="Caption"/>
        <w:rPr>
          <w:szCs w:val="21"/>
        </w:rPr>
      </w:pPr>
      <w:bookmarkStart w:id="18" w:name="_Toc183847321"/>
      <w:r>
        <w:t xml:space="preserve">Figure </w:t>
      </w:r>
      <w:fldSimple w:instr=" SEQ Figure \* ARABIC ">
        <w:r>
          <w:rPr>
            <w:noProof/>
          </w:rPr>
          <w:t>4</w:t>
        </w:r>
      </w:fldSimple>
      <w:r>
        <w:t>: Stress strain curve B-1</w:t>
      </w:r>
      <w:bookmarkEnd w:id="18"/>
    </w:p>
    <w:p w14:paraId="7B687824" w14:textId="521AEBAB" w:rsidR="00F8076C" w:rsidRDefault="00F8076C" w:rsidP="00176EB1">
      <w:pPr>
        <w:jc w:val="center"/>
        <w:rPr>
          <w:szCs w:val="21"/>
        </w:rPr>
      </w:pPr>
    </w:p>
    <w:p w14:paraId="4CE06773" w14:textId="77777777" w:rsidR="002444A8" w:rsidRDefault="00176EB1" w:rsidP="002444A8">
      <w:pPr>
        <w:keepNext/>
        <w:jc w:val="center"/>
      </w:pPr>
      <w:r w:rsidRPr="00176EB1">
        <w:rPr>
          <w:noProof/>
          <w:szCs w:val="21"/>
        </w:rPr>
        <w:drawing>
          <wp:inline distT="0" distB="0" distL="0" distR="0" wp14:anchorId="651526AD" wp14:editId="06036C9A">
            <wp:extent cx="2800350" cy="3074999"/>
            <wp:effectExtent l="0" t="0" r="0" b="0"/>
            <wp:docPr id="1883180508"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80508" name="Picture 1" descr="A graph with a blue line&#10;&#10;Description automatically generated"/>
                    <pic:cNvPicPr/>
                  </pic:nvPicPr>
                  <pic:blipFill>
                    <a:blip r:embed="rId20"/>
                    <a:stretch>
                      <a:fillRect/>
                    </a:stretch>
                  </pic:blipFill>
                  <pic:spPr>
                    <a:xfrm>
                      <a:off x="0" y="0"/>
                      <a:ext cx="2815739" cy="3091897"/>
                    </a:xfrm>
                    <a:prstGeom prst="rect">
                      <a:avLst/>
                    </a:prstGeom>
                  </pic:spPr>
                </pic:pic>
              </a:graphicData>
            </a:graphic>
          </wp:inline>
        </w:drawing>
      </w:r>
    </w:p>
    <w:p w14:paraId="782A3BCF" w14:textId="4F4176B2" w:rsidR="00176EB1" w:rsidRDefault="002444A8" w:rsidP="002444A8">
      <w:pPr>
        <w:pStyle w:val="Caption"/>
        <w:rPr>
          <w:szCs w:val="21"/>
        </w:rPr>
      </w:pPr>
      <w:bookmarkStart w:id="19" w:name="_Toc183847322"/>
      <w:r>
        <w:t xml:space="preserve">Figure </w:t>
      </w:r>
      <w:fldSimple w:instr=" SEQ Figure \* ARABIC ">
        <w:r>
          <w:rPr>
            <w:noProof/>
          </w:rPr>
          <w:t>5</w:t>
        </w:r>
      </w:fldSimple>
      <w:r>
        <w:t>:</w:t>
      </w:r>
      <w:r w:rsidR="001F4DF0">
        <w:t xml:space="preserve"> S</w:t>
      </w:r>
      <w:r>
        <w:t>tress strain curve B-3</w:t>
      </w:r>
      <w:bookmarkEnd w:id="19"/>
    </w:p>
    <w:p w14:paraId="1BF01AAA" w14:textId="77777777" w:rsidR="00425E5B" w:rsidRPr="00DA2473" w:rsidRDefault="00425E5B" w:rsidP="00E022E4">
      <w:pPr>
        <w:rPr>
          <w:szCs w:val="21"/>
        </w:rPr>
      </w:pPr>
    </w:p>
    <w:p w14:paraId="2EB191BB" w14:textId="4B44DC66" w:rsidR="00E022E4" w:rsidRPr="00142653" w:rsidRDefault="00E022E4" w:rsidP="00142653">
      <w:pPr>
        <w:pStyle w:val="Heading3"/>
      </w:pPr>
      <w:bookmarkStart w:id="20" w:name="_Toc183847259"/>
      <w:r w:rsidRPr="00DA2473">
        <w:t>2.1.</w:t>
      </w:r>
      <w:r w:rsidR="00142653">
        <w:t xml:space="preserve">2 </w:t>
      </w:r>
      <w:r w:rsidRPr="00DA2473">
        <w:t xml:space="preserve">Soil </w:t>
      </w:r>
      <w:r w:rsidR="00D45E34">
        <w:t>T</w:t>
      </w:r>
      <w:r w:rsidRPr="00DA2473">
        <w:t xml:space="preserve">esting </w:t>
      </w:r>
      <w:r w:rsidR="00D45E34">
        <w:t>D</w:t>
      </w:r>
      <w:r w:rsidRPr="00DA2473">
        <w:t>esign</w:t>
      </w:r>
      <w:bookmarkEnd w:id="20"/>
    </w:p>
    <w:p w14:paraId="0DB259D5" w14:textId="06B4D6A2" w:rsidR="00E022E4" w:rsidRDefault="00C44184" w:rsidP="00732915">
      <w:r>
        <w:t>To</w:t>
      </w:r>
      <w:r w:rsidR="002F017C">
        <w:t xml:space="preserve"> accurate</w:t>
      </w:r>
      <w:r>
        <w:t>ly</w:t>
      </w:r>
      <w:r w:rsidR="002F017C">
        <w:t xml:space="preserve"> test the tunnel boring machine prior to competition, it would be </w:t>
      </w:r>
      <w:r w:rsidR="009855EB">
        <w:t>ideal</w:t>
      </w:r>
      <w:r w:rsidR="002F017C">
        <w:t xml:space="preserve"> </w:t>
      </w:r>
      <w:r>
        <w:t>to</w:t>
      </w:r>
      <w:r w:rsidR="002F017C">
        <w:t xml:space="preserve"> </w:t>
      </w:r>
      <w:r w:rsidR="00C60DE2">
        <w:t xml:space="preserve">run the machine in a setting which simulates the three borehole log sites. </w:t>
      </w:r>
      <w:r w:rsidR="001D4EFF">
        <w:t xml:space="preserve">This can be accomplished by investigating the geotechnical report </w:t>
      </w:r>
      <w:r>
        <w:t>data and</w:t>
      </w:r>
      <w:r w:rsidR="001D4EFF">
        <w:t xml:space="preserve"> </w:t>
      </w:r>
      <w:r>
        <w:t xml:space="preserve">attempting to find </w:t>
      </w:r>
      <w:r w:rsidR="4F349D2D">
        <w:t>similarly characterized</w:t>
      </w:r>
      <w:r w:rsidR="0EC36E3B">
        <w:t xml:space="preserve"> </w:t>
      </w:r>
      <w:r>
        <w:t>areas local to Kingston</w:t>
      </w:r>
      <w:r w:rsidR="00E00B78">
        <w:t>,</w:t>
      </w:r>
      <w:r>
        <w:t xml:space="preserve"> Ontario to test the tunnel boring machine. Alternatively, </w:t>
      </w:r>
      <w:r w:rsidR="009855EB">
        <w:t xml:space="preserve">using the geotechnical reports and the soil </w:t>
      </w:r>
      <w:r w:rsidR="002F1461">
        <w:t xml:space="preserve">grading </w:t>
      </w:r>
      <w:r w:rsidR="00731279">
        <w:t>description, these soils can be replicated</w:t>
      </w:r>
      <w:r w:rsidR="00FF7213">
        <w:t xml:space="preserve"> using the appropriate </w:t>
      </w:r>
      <w:r w:rsidR="0082748C">
        <w:t>aggregate sizes</w:t>
      </w:r>
      <w:r w:rsidR="4F349D2D">
        <w:t xml:space="preserve"> through a soil grading process</w:t>
      </w:r>
      <w:r w:rsidR="4FE3DF24">
        <w:t>.</w:t>
      </w:r>
      <w:r w:rsidR="0082748C">
        <w:t xml:space="preserve"> </w:t>
      </w:r>
      <w:r w:rsidR="003C7375">
        <w:t>Using the information from the geotechnical reports as a guideline, the</w:t>
      </w:r>
      <w:r w:rsidR="00202C24">
        <w:t xml:space="preserve"> competition site soil would be </w:t>
      </w:r>
      <w:r w:rsidR="001F0D69">
        <w:t xml:space="preserve">recreated in </w:t>
      </w:r>
      <w:r w:rsidR="00E90268">
        <w:t>a lab</w:t>
      </w:r>
      <w:r w:rsidR="009D5A2E">
        <w:t xml:space="preserve"> setting</w:t>
      </w:r>
      <w:r w:rsidR="005C07A1">
        <w:t xml:space="preserve"> and then transported to a testing site. This site would </w:t>
      </w:r>
      <w:r w:rsidR="00E619BD">
        <w:t>be a</w:t>
      </w:r>
      <w:r w:rsidR="00C869FF">
        <w:t>n excavated hole 1 m deep and _ m in diameter. The hole would be filled with the site-specific designed soil</w:t>
      </w:r>
      <w:r w:rsidR="00347975">
        <w:t xml:space="preserve">, compacted, and </w:t>
      </w:r>
      <w:r w:rsidR="00382511">
        <w:t>w</w:t>
      </w:r>
      <w:r w:rsidR="00AD3F98">
        <w:t xml:space="preserve">atered (to </w:t>
      </w:r>
      <w:r w:rsidR="00982226">
        <w:t>obtain</w:t>
      </w:r>
      <w:r w:rsidR="00AD3F98">
        <w:t xml:space="preserve"> </w:t>
      </w:r>
      <w:r w:rsidR="00E047F1">
        <w:t xml:space="preserve">a similar moisture content). </w:t>
      </w:r>
      <w:r w:rsidR="008640BE">
        <w:t>The figure, previously shown, outlines specific depths with specific soil percents</w:t>
      </w:r>
      <w:r w:rsidR="00611B18">
        <w:t xml:space="preserve"> for certain sites. For example, in site B-1, it details 8.6% sand and 91.4% clay/silt</w:t>
      </w:r>
      <w:r w:rsidR="00460334">
        <w:t>.</w:t>
      </w:r>
      <w:r w:rsidR="00540928">
        <w:t xml:space="preserve"> </w:t>
      </w:r>
      <w:r w:rsidR="0031774B">
        <w:t xml:space="preserve">As a 1-kg mix, this would constitute </w:t>
      </w:r>
      <w:r w:rsidR="002E4C0A">
        <w:t xml:space="preserve">914 g of clay/silt and </w:t>
      </w:r>
      <w:r w:rsidR="00982226">
        <w:t xml:space="preserve">86 g of sand. This would be scaled up to the required volume to fill the test hole. </w:t>
      </w:r>
    </w:p>
    <w:p w14:paraId="0ADBC3F1" w14:textId="4DA8E190" w:rsidR="002F50CB" w:rsidRPr="00DA2473" w:rsidRDefault="002F50CB" w:rsidP="00732915">
      <w:pPr>
        <w:rPr>
          <w:szCs w:val="21"/>
        </w:rPr>
      </w:pPr>
      <w:r>
        <w:rPr>
          <w:szCs w:val="21"/>
        </w:rPr>
        <w:t xml:space="preserve">Once the test hole is prepared, the vertical tunnel boring machine would be set in place and run. </w:t>
      </w:r>
      <w:r w:rsidR="006D3B67">
        <w:rPr>
          <w:szCs w:val="21"/>
        </w:rPr>
        <w:t>Two metrics could be proposed to measure performance:</w:t>
      </w:r>
    </w:p>
    <w:p w14:paraId="1A4DA0F4" w14:textId="5C006DDA" w:rsidR="006D3B67" w:rsidRPr="00480ECD" w:rsidRDefault="0035445E" w:rsidP="00480ECD">
      <w:pPr>
        <w:pStyle w:val="ListParagraph"/>
        <w:numPr>
          <w:ilvl w:val="0"/>
          <w:numId w:val="27"/>
        </w:numPr>
      </w:pPr>
      <w:r>
        <w:rPr>
          <w:szCs w:val="21"/>
        </w:rPr>
        <w:t>Vertical displacement:</w:t>
      </w:r>
    </w:p>
    <w:p w14:paraId="1F8DE9A1" w14:textId="4E3EA773" w:rsidR="0035445E" w:rsidRDefault="2B1D9045" w:rsidP="0035445E">
      <w:pPr>
        <w:pStyle w:val="ListParagraph"/>
        <w:numPr>
          <w:ilvl w:val="1"/>
          <w:numId w:val="27"/>
        </w:numPr>
      </w:pPr>
      <w:r>
        <w:t xml:space="preserve">A </w:t>
      </w:r>
      <w:r w:rsidR="38A77D98">
        <w:t>vertical</w:t>
      </w:r>
      <w:r w:rsidR="006963CA">
        <w:t xml:space="preserve"> measurement could be taken at a reference position and </w:t>
      </w:r>
      <w:r w:rsidR="00675040">
        <w:t>checked every 10 seconds</w:t>
      </w:r>
      <w:r w:rsidR="17B5E211">
        <w:t xml:space="preserve"> to track the VBM’s progression into the soil</w:t>
      </w:r>
      <w:r w:rsidR="2BE1419A">
        <w:t>.</w:t>
      </w:r>
      <w:r w:rsidR="00C90BCE">
        <w:t xml:space="preserve"> Th</w:t>
      </w:r>
      <w:r w:rsidR="00CB3C08">
        <w:t>ese measurements</w:t>
      </w:r>
      <w:r w:rsidR="00C90BCE">
        <w:t xml:space="preserve"> could be </w:t>
      </w:r>
      <w:r w:rsidR="00F26057">
        <w:t>plotted</w:t>
      </w:r>
      <w:r w:rsidR="00C90BCE">
        <w:t xml:space="preserve"> on a x-y scatterplot</w:t>
      </w:r>
      <w:r w:rsidR="00344652">
        <w:t xml:space="preserve"> </w:t>
      </w:r>
      <w:r w:rsidR="00CB3C08">
        <w:t>as a function of time</w:t>
      </w:r>
      <w:r w:rsidR="00344652">
        <w:t xml:space="preserve"> for further analysis. The </w:t>
      </w:r>
      <w:r w:rsidR="00704E29">
        <w:t>recording intervals could be changed</w:t>
      </w:r>
      <w:r w:rsidR="00134527">
        <w:t xml:space="preserve"> after initial results</w:t>
      </w:r>
      <w:r w:rsidR="000D0341">
        <w:t xml:space="preserve"> as </w:t>
      </w:r>
      <w:r w:rsidR="002F057A">
        <w:t xml:space="preserve">more ideal metrics are </w:t>
      </w:r>
      <w:r w:rsidR="004A25D2">
        <w:t>discovered.</w:t>
      </w:r>
    </w:p>
    <w:p w14:paraId="3036F393" w14:textId="608CDC47" w:rsidR="004A25D2" w:rsidRDefault="004A25D2" w:rsidP="004A25D2">
      <w:pPr>
        <w:pStyle w:val="ListParagraph"/>
        <w:numPr>
          <w:ilvl w:val="0"/>
          <w:numId w:val="27"/>
        </w:numPr>
        <w:rPr>
          <w:szCs w:val="21"/>
        </w:rPr>
      </w:pPr>
      <w:r>
        <w:rPr>
          <w:szCs w:val="21"/>
        </w:rPr>
        <w:t>Mass displacement:</w:t>
      </w:r>
    </w:p>
    <w:p w14:paraId="650BA64D" w14:textId="54062A07" w:rsidR="004A25D2" w:rsidRPr="00480ECD" w:rsidRDefault="004A25D2" w:rsidP="004A25D2">
      <w:pPr>
        <w:pStyle w:val="ListParagraph"/>
        <w:numPr>
          <w:ilvl w:val="1"/>
          <w:numId w:val="27"/>
        </w:numPr>
      </w:pPr>
      <w:r>
        <w:lastRenderedPageBreak/>
        <w:t xml:space="preserve">A </w:t>
      </w:r>
      <w:r w:rsidR="001A2933">
        <w:t xml:space="preserve">mass measurement can be taken from the </w:t>
      </w:r>
      <w:r w:rsidR="00EA21DE">
        <w:t xml:space="preserve">refuse auger moving material from the base of the </w:t>
      </w:r>
      <w:r w:rsidR="006F6121">
        <w:t xml:space="preserve">boring machine to the surface. This mass can be cumulatively </w:t>
      </w:r>
      <w:r w:rsidR="1992E76C">
        <w:t>measured</w:t>
      </w:r>
      <w:r w:rsidR="006F6121">
        <w:t xml:space="preserve"> every 10 seconds</w:t>
      </w:r>
      <w:r w:rsidR="00F26057">
        <w:t xml:space="preserve"> and plotted on an x-y scatterplot </w:t>
      </w:r>
      <w:r w:rsidR="00CB3C08">
        <w:t xml:space="preserve">as a function of time </w:t>
      </w:r>
      <w:r w:rsidR="00F26057">
        <w:t xml:space="preserve">for further analysis. As with the vertical displacement method, recording intervals or parameters can be refined as more ideal metrics are discovered. </w:t>
      </w:r>
    </w:p>
    <w:p w14:paraId="05716F33" w14:textId="77777777" w:rsidR="00F72C86" w:rsidRPr="00DA2473" w:rsidRDefault="00F72C86" w:rsidP="00732915">
      <w:pPr>
        <w:rPr>
          <w:szCs w:val="21"/>
        </w:rPr>
      </w:pPr>
    </w:p>
    <w:p w14:paraId="788F4CC5" w14:textId="57379001" w:rsidR="001A30D9" w:rsidRPr="00DA2473" w:rsidRDefault="00142653" w:rsidP="00142653">
      <w:pPr>
        <w:pStyle w:val="Heading2"/>
      </w:pPr>
      <w:bookmarkStart w:id="21" w:name="_Toc183847260"/>
      <w:r>
        <w:t xml:space="preserve">2.2 </w:t>
      </w:r>
      <w:r w:rsidR="005664B3" w:rsidRPr="00DA2473">
        <w:t xml:space="preserve">Machine </w:t>
      </w:r>
      <w:r w:rsidR="00D45E34">
        <w:t>T</w:t>
      </w:r>
      <w:r w:rsidR="005664B3" w:rsidRPr="00DA2473">
        <w:t>op-</w:t>
      </w:r>
      <w:r w:rsidR="00D45E34">
        <w:t>L</w:t>
      </w:r>
      <w:r w:rsidR="005664B3" w:rsidRPr="00DA2473">
        <w:t xml:space="preserve">evel </w:t>
      </w:r>
      <w:r w:rsidR="00D45E34">
        <w:t>D</w:t>
      </w:r>
      <w:r w:rsidR="005664B3" w:rsidRPr="00DA2473">
        <w:t xml:space="preserve">esign </w:t>
      </w:r>
      <w:r w:rsidR="00D45E34">
        <w:t>S</w:t>
      </w:r>
      <w:r w:rsidR="005664B3" w:rsidRPr="00DA2473">
        <w:t xml:space="preserve">ummary and </w:t>
      </w:r>
      <w:r w:rsidR="00D45E34">
        <w:t>L</w:t>
      </w:r>
      <w:r w:rsidR="005664B3" w:rsidRPr="00DA2473">
        <w:t>ayout</w:t>
      </w:r>
      <w:bookmarkEnd w:id="21"/>
      <w:r w:rsidR="00E95F31" w:rsidRPr="00DA2473">
        <w:t xml:space="preserve"> </w:t>
      </w:r>
    </w:p>
    <w:p w14:paraId="38D5BD69" w14:textId="0BF173AD" w:rsidR="0097581A" w:rsidRPr="00DA2473" w:rsidRDefault="005E7CB2" w:rsidP="00094013">
      <w:pPr>
        <w:jc w:val="both"/>
        <w:rPr>
          <w:szCs w:val="21"/>
        </w:rPr>
      </w:pPr>
      <w:r w:rsidRPr="00DA2473">
        <w:rPr>
          <w:szCs w:val="21"/>
        </w:rPr>
        <w:t xml:space="preserve">Some design challenges included </w:t>
      </w:r>
      <w:r w:rsidR="00C76418" w:rsidRPr="00DA2473">
        <w:rPr>
          <w:szCs w:val="21"/>
        </w:rPr>
        <w:t xml:space="preserve">selecting a cutterhead and soil excavation system that can </w:t>
      </w:r>
      <w:r w:rsidR="00372E03" w:rsidRPr="00DA2473">
        <w:rPr>
          <w:szCs w:val="21"/>
        </w:rPr>
        <w:t xml:space="preserve">deal with the cohesive, </w:t>
      </w:r>
      <w:r w:rsidR="006E33EB" w:rsidRPr="00DA2473">
        <w:rPr>
          <w:szCs w:val="21"/>
        </w:rPr>
        <w:t>high fine clay that is being excavated.</w:t>
      </w:r>
    </w:p>
    <w:p w14:paraId="0D7586BD" w14:textId="3C61C42D" w:rsidR="003471DB" w:rsidRPr="00DA2473" w:rsidRDefault="00DB0B01" w:rsidP="00094013">
      <w:pPr>
        <w:jc w:val="both"/>
        <w:rPr>
          <w:szCs w:val="21"/>
        </w:rPr>
      </w:pPr>
      <w:r w:rsidRPr="00DA2473">
        <w:rPr>
          <w:szCs w:val="21"/>
        </w:rPr>
        <w:t>The high</w:t>
      </w:r>
      <w:r w:rsidR="00E022E4" w:rsidRPr="00DA2473">
        <w:rPr>
          <w:szCs w:val="21"/>
        </w:rPr>
        <w:t>-</w:t>
      </w:r>
      <w:r w:rsidRPr="00DA2473">
        <w:rPr>
          <w:szCs w:val="21"/>
        </w:rPr>
        <w:t xml:space="preserve">level components of the machine will </w:t>
      </w:r>
      <w:r w:rsidR="0056284B" w:rsidRPr="00DA2473">
        <w:rPr>
          <w:szCs w:val="21"/>
        </w:rPr>
        <w:t xml:space="preserve">include </w:t>
      </w:r>
      <w:r w:rsidR="00737B78" w:rsidRPr="00DA2473">
        <w:rPr>
          <w:szCs w:val="21"/>
        </w:rPr>
        <w:t>the cutterhead</w:t>
      </w:r>
      <w:r w:rsidR="00420C58" w:rsidRPr="00DA2473">
        <w:rPr>
          <w:szCs w:val="21"/>
        </w:rPr>
        <w:t xml:space="preserve">, </w:t>
      </w:r>
      <w:r w:rsidR="00CF7F73" w:rsidRPr="00DA2473">
        <w:rPr>
          <w:szCs w:val="21"/>
        </w:rPr>
        <w:t xml:space="preserve">rotation system, </w:t>
      </w:r>
      <w:r w:rsidR="003A7E05" w:rsidRPr="00DA2473">
        <w:rPr>
          <w:szCs w:val="21"/>
        </w:rPr>
        <w:t xml:space="preserve">thrust system, </w:t>
      </w:r>
      <w:r w:rsidR="0060100E" w:rsidRPr="00DA2473">
        <w:rPr>
          <w:szCs w:val="21"/>
        </w:rPr>
        <w:t xml:space="preserve">soil removal system, structural </w:t>
      </w:r>
      <w:r w:rsidR="00560E5B" w:rsidRPr="00DA2473">
        <w:rPr>
          <w:szCs w:val="21"/>
        </w:rPr>
        <w:t xml:space="preserve">design, </w:t>
      </w:r>
      <w:r w:rsidR="007D0485" w:rsidRPr="00DA2473">
        <w:rPr>
          <w:szCs w:val="21"/>
        </w:rPr>
        <w:t>power requirements and the software system</w:t>
      </w:r>
      <w:r w:rsidR="00304B45" w:rsidRPr="00DA2473">
        <w:rPr>
          <w:szCs w:val="21"/>
        </w:rPr>
        <w:t>. The design used inspiration from micro tunnelling methods used within industry practice.</w:t>
      </w:r>
      <w:r w:rsidR="00DB1961" w:rsidRPr="00DA2473">
        <w:rPr>
          <w:szCs w:val="21"/>
        </w:rPr>
        <w:t xml:space="preserve"> The method chosen was a thrust boring technique, where the cutting wheel cuts the material</w:t>
      </w:r>
      <w:r w:rsidR="00177E60" w:rsidRPr="00DA2473">
        <w:rPr>
          <w:szCs w:val="21"/>
        </w:rPr>
        <w:t xml:space="preserve">, </w:t>
      </w:r>
      <w:r w:rsidR="00BD411E" w:rsidRPr="00DA2473">
        <w:rPr>
          <w:szCs w:val="21"/>
        </w:rPr>
        <w:t xml:space="preserve">which is then carried out of the </w:t>
      </w:r>
      <w:r w:rsidR="00120569" w:rsidRPr="00DA2473">
        <w:rPr>
          <w:szCs w:val="21"/>
        </w:rPr>
        <w:t>shield by an auger</w:t>
      </w:r>
      <w:r w:rsidR="00102644">
        <w:rPr>
          <w:szCs w:val="21"/>
        </w:rPr>
        <w:t xml:space="preserve"> </w:t>
      </w:r>
      <w:r w:rsidR="003E201A">
        <w:rPr>
          <w:szCs w:val="21"/>
        </w:rPr>
        <w:t>conveyor system</w:t>
      </w:r>
      <w:r w:rsidR="00102644" w:rsidRPr="00DA2473">
        <w:rPr>
          <w:szCs w:val="21"/>
        </w:rPr>
        <w:t xml:space="preserve"> [</w:t>
      </w:r>
      <w:r w:rsidR="009843FF" w:rsidRPr="00DA2473">
        <w:rPr>
          <w:szCs w:val="21"/>
        </w:rPr>
        <w:t>Civil excavation guide]</w:t>
      </w:r>
      <w:r w:rsidR="00120569" w:rsidRPr="00DA2473">
        <w:rPr>
          <w:szCs w:val="21"/>
        </w:rPr>
        <w:t>.</w:t>
      </w:r>
      <w:r w:rsidR="00A67383" w:rsidRPr="00DA2473">
        <w:rPr>
          <w:szCs w:val="21"/>
        </w:rPr>
        <w:t xml:space="preserve"> </w:t>
      </w:r>
    </w:p>
    <w:p w14:paraId="5CE5985A" w14:textId="189D281C" w:rsidR="0033556C" w:rsidRDefault="00142653" w:rsidP="00142653">
      <w:pPr>
        <w:pStyle w:val="Heading3"/>
      </w:pPr>
      <w:bookmarkStart w:id="22" w:name="_Toc183847261"/>
      <w:r>
        <w:t xml:space="preserve">2.2.1 </w:t>
      </w:r>
      <w:r w:rsidR="00F001A3" w:rsidRPr="00DA2473">
        <w:t xml:space="preserve">Cutter </w:t>
      </w:r>
      <w:r w:rsidR="00D45E34">
        <w:t>H</w:t>
      </w:r>
      <w:r w:rsidR="00F001A3" w:rsidRPr="00DA2473">
        <w:t>ead</w:t>
      </w:r>
      <w:bookmarkEnd w:id="22"/>
    </w:p>
    <w:p w14:paraId="6200D57D" w14:textId="7E7A76CA" w:rsidR="008F6F24" w:rsidRDefault="008F6F24" w:rsidP="008F6F24">
      <w:pPr>
        <w:pStyle w:val="Heading4"/>
      </w:pPr>
      <w:r>
        <w:t xml:space="preserve">2.2.1.1 </w:t>
      </w:r>
      <w:r w:rsidR="00F640B8">
        <w:t>Cutter</w:t>
      </w:r>
      <w:r w:rsidR="001D3B74">
        <w:t xml:space="preserve"> head structure </w:t>
      </w:r>
    </w:p>
    <w:p w14:paraId="2ABE5902" w14:textId="63696203" w:rsidR="003D2E71" w:rsidRDefault="003D2E71" w:rsidP="00550213">
      <w:pPr>
        <w:jc w:val="center"/>
      </w:pPr>
      <w:r w:rsidRPr="00202236">
        <w:rPr>
          <w:noProof/>
        </w:rPr>
        <w:drawing>
          <wp:inline distT="0" distB="0" distL="0" distR="0" wp14:anchorId="5CE20772" wp14:editId="66449201">
            <wp:extent cx="4175760" cy="2584421"/>
            <wp:effectExtent l="0" t="0" r="0" b="0"/>
            <wp:docPr id="120535271" name="Picture 2" descr="A circular object with red and white par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35271" name="Picture 2" descr="A circular object with red and white parts&#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82344" cy="2588496"/>
                    </a:xfrm>
                    <a:prstGeom prst="rect">
                      <a:avLst/>
                    </a:prstGeom>
                    <a:noFill/>
                    <a:ln>
                      <a:noFill/>
                    </a:ln>
                  </pic:spPr>
                </pic:pic>
              </a:graphicData>
            </a:graphic>
          </wp:inline>
        </w:drawing>
      </w:r>
    </w:p>
    <w:p w14:paraId="71EDBC3C" w14:textId="7972FB5D" w:rsidR="003D2E71" w:rsidRDefault="003D2E71" w:rsidP="003D2E71">
      <w:pPr>
        <w:pStyle w:val="Caption"/>
      </w:pPr>
      <w:bookmarkStart w:id="23" w:name="_Ref183716729"/>
      <w:bookmarkStart w:id="24" w:name="_Toc183847323"/>
      <w:r>
        <w:t xml:space="preserve">Figure </w:t>
      </w:r>
      <w:fldSimple w:instr=" SEQ Figure \* ARABIC ">
        <w:r w:rsidR="002444A8">
          <w:rPr>
            <w:noProof/>
          </w:rPr>
          <w:t>6</w:t>
        </w:r>
      </w:fldSimple>
      <w:bookmarkEnd w:id="23"/>
      <w:r>
        <w:t>. Front view of cutter face concept.</w:t>
      </w:r>
      <w:bookmarkEnd w:id="24"/>
    </w:p>
    <w:p w14:paraId="3EF647D9" w14:textId="5CD80445" w:rsidR="003D2E71" w:rsidRPr="003F6999" w:rsidRDefault="003D2E71" w:rsidP="003D2E71">
      <w:r>
        <w:t>The cutter head is designed to support the toughest possible digging conditions; thus, the cutter face was designed around B3 ground</w:t>
      </w:r>
      <w:r w:rsidR="002B79EC">
        <w:t>’s</w:t>
      </w:r>
      <w:r>
        <w:t xml:space="preserve"> conditions. An N-value of 11 and the failure stress value of 20,464 </w:t>
      </w:r>
      <w:proofErr w:type="spellStart"/>
      <w:r>
        <w:t>psf</w:t>
      </w:r>
      <w:proofErr w:type="spellEnd"/>
      <w:r>
        <w:t xml:space="preserve"> was accounted for when designing the cutter face according to the provided geotechnical report. </w:t>
      </w:r>
    </w:p>
    <w:p w14:paraId="640F32C8" w14:textId="003E996C" w:rsidR="005A55E2" w:rsidRDefault="003D2E71" w:rsidP="003D2E71">
      <w:r>
        <w:t xml:space="preserve">The open ratio of the cutter face is </w:t>
      </w:r>
      <w:r w:rsidR="00D612B3">
        <w:t>40</w:t>
      </w:r>
      <w:r>
        <w:t xml:space="preserve">% to minimize the potential for material to escape through the openings, thus reducing the chances of clogging and ensuring the efficiency of the cutting </w:t>
      </w:r>
      <w:r w:rsidRPr="00A120ED">
        <w:t>force</w:t>
      </w:r>
      <w:r w:rsidR="0039350F">
        <w:t xml:space="preserve"> [1]</w:t>
      </w:r>
      <w:r w:rsidR="00A120ED" w:rsidRPr="00A120ED">
        <w:t>.</w:t>
      </w:r>
    </w:p>
    <w:p w14:paraId="264BB22E" w14:textId="1F118BA6" w:rsidR="00231E67" w:rsidRDefault="00EF2F35" w:rsidP="003D2E71">
      <w:r>
        <w:t xml:space="preserve">According to the geotechnical report the fines content ranges from 70-91 %, indicating that the soil is mostly fine to medium grained sands with few coarser grains and fine coarse-grained gravel. </w:t>
      </w:r>
      <w:r w:rsidR="005A55E2">
        <w:t xml:space="preserve">The shape of the </w:t>
      </w:r>
      <w:r w:rsidR="00964F6D">
        <w:t>cutter face</w:t>
      </w:r>
      <w:r w:rsidR="005A55E2">
        <w:t xml:space="preserve"> was designed to be</w:t>
      </w:r>
      <w:r w:rsidR="00964F6D">
        <w:t xml:space="preserve"> flat as we are working in soft geology, therefore only scrapers are required to remove </w:t>
      </w:r>
      <w:r w:rsidR="00964F6D">
        <w:lastRenderedPageBreak/>
        <w:t xml:space="preserve">material </w:t>
      </w:r>
      <w:r w:rsidR="0038478F">
        <w:t>from the face</w:t>
      </w:r>
      <w:r w:rsidR="003042CF">
        <w:t>.</w:t>
      </w:r>
      <w:r w:rsidR="00116001">
        <w:t xml:space="preserve"> A smaller opening ratio </w:t>
      </w:r>
      <w:r w:rsidR="00CE4670">
        <w:t xml:space="preserve">is preferable for tougher ground conditions as it requires more force from the scrapers and teeth to break up the soil, whereas </w:t>
      </w:r>
      <w:r w:rsidR="00110B71">
        <w:t>a larger open ratio is ideal for fine grain and softer soils as there is less force required to cut the soil</w:t>
      </w:r>
      <w:r w:rsidR="006A7EBA">
        <w:t>.</w:t>
      </w:r>
      <w:r w:rsidR="00534D8E">
        <w:t xml:space="preserve"> </w:t>
      </w:r>
      <w:r w:rsidR="00757A8C">
        <w:t>Thus,</w:t>
      </w:r>
      <w:r w:rsidR="006E7481">
        <w:t xml:space="preserve"> an opening of about </w:t>
      </w:r>
      <w:r w:rsidR="003042CF">
        <w:t>40</w:t>
      </w:r>
      <w:r w:rsidR="006E7481">
        <w:t>%</w:t>
      </w:r>
      <w:r w:rsidR="006A7EBA">
        <w:t xml:space="preserve"> was estimated</w:t>
      </w:r>
      <w:r w:rsidR="00116001">
        <w:t xml:space="preserve"> to be sufficient</w:t>
      </w:r>
      <w:r w:rsidR="00407511">
        <w:t xml:space="preserve"> [1]</w:t>
      </w:r>
      <w:r w:rsidR="003042CF">
        <w:t>.</w:t>
      </w:r>
    </w:p>
    <w:p w14:paraId="0580F2FB" w14:textId="1303F402" w:rsidR="003D2E71" w:rsidRPr="003D2E71" w:rsidRDefault="003D2E71" w:rsidP="003D2E71">
      <w:r>
        <w:t>The s</w:t>
      </w:r>
      <w:r w:rsidR="00E66FBA">
        <w:t>hape of the opening</w:t>
      </w:r>
      <w:r>
        <w:t xml:space="preserve"> </w:t>
      </w:r>
      <w:r w:rsidR="00E66FBA">
        <w:t xml:space="preserve">on </w:t>
      </w:r>
      <w:r>
        <w:t xml:space="preserve">the cutter face </w:t>
      </w:r>
      <w:r w:rsidR="0052450A">
        <w:t xml:space="preserve">is </w:t>
      </w:r>
      <w:r>
        <w:t xml:space="preserve">designed to pull the cut material to the outsides of the excavation chamber, where it </w:t>
      </w:r>
      <w:r w:rsidR="003042CF">
        <w:t>is</w:t>
      </w:r>
      <w:r>
        <w:t xml:space="preserve"> then forced into the auger screw conveyor system as the excavation chamber fills up. </w:t>
      </w:r>
      <w:r w:rsidR="005B133A">
        <w:t>The size of the</w:t>
      </w:r>
      <w:r w:rsidR="00E01C9C">
        <w:t xml:space="preserve"> opening</w:t>
      </w:r>
      <w:r w:rsidR="005B133A">
        <w:t xml:space="preserve"> </w:t>
      </w:r>
      <w:r w:rsidR="00F51EB8">
        <w:t>is</w:t>
      </w:r>
      <w:r w:rsidR="005B133A">
        <w:t xml:space="preserve"> again designed according to the </w:t>
      </w:r>
      <w:r w:rsidR="007217E9">
        <w:t>estimated open ratio</w:t>
      </w:r>
      <w:r w:rsidR="00E01C9C">
        <w:t xml:space="preserve">, to allow for </w:t>
      </w:r>
      <w:r w:rsidR="00F51EB8">
        <w:t xml:space="preserve">optimal flow of the cut material. </w:t>
      </w:r>
      <w:r>
        <w:t>The cutter face will be machined out of steel to ensure structural rigidity</w:t>
      </w:r>
      <w:r w:rsidR="0044102E">
        <w:t>.</w:t>
      </w:r>
    </w:p>
    <w:p w14:paraId="262A7101" w14:textId="520C1C89" w:rsidR="001D3B74" w:rsidRPr="001D3B74" w:rsidRDefault="001D3B74" w:rsidP="003D2E71">
      <w:pPr>
        <w:pStyle w:val="Heading4"/>
      </w:pPr>
      <w:r>
        <w:t xml:space="preserve">2.2.1.2 </w:t>
      </w:r>
      <w:r w:rsidR="003D2E71">
        <w:t xml:space="preserve">Cutter head teeth and scrapers </w:t>
      </w:r>
    </w:p>
    <w:p w14:paraId="212A1A48" w14:textId="77777777" w:rsidR="008F6F24" w:rsidRPr="008F6F24" w:rsidRDefault="008F6F24" w:rsidP="008F6F24"/>
    <w:p w14:paraId="3C2EC872" w14:textId="78A61B3A" w:rsidR="00202236" w:rsidRPr="00202236" w:rsidRDefault="00202236" w:rsidP="00202236"/>
    <w:p w14:paraId="6DCD47F5" w14:textId="2F73111B" w:rsidR="00A55D6C" w:rsidRDefault="00252017" w:rsidP="00550213">
      <w:pPr>
        <w:jc w:val="center"/>
      </w:pPr>
      <w:r w:rsidRPr="00252017">
        <w:rPr>
          <w:noProof/>
        </w:rPr>
        <w:drawing>
          <wp:inline distT="0" distB="0" distL="0" distR="0" wp14:anchorId="38C2932F" wp14:editId="132DD2B4">
            <wp:extent cx="4210690" cy="2606040"/>
            <wp:effectExtent l="0" t="0" r="0" b="0"/>
            <wp:docPr id="490118532" name="Picture 4" descr="A close-up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118532" name="Picture 4" descr="A close-up of a machine&#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216179" cy="2609437"/>
                    </a:xfrm>
                    <a:prstGeom prst="rect">
                      <a:avLst/>
                    </a:prstGeom>
                    <a:noFill/>
                    <a:ln>
                      <a:noFill/>
                    </a:ln>
                  </pic:spPr>
                </pic:pic>
              </a:graphicData>
            </a:graphic>
          </wp:inline>
        </w:drawing>
      </w:r>
    </w:p>
    <w:p w14:paraId="10449849" w14:textId="334FB7EB" w:rsidR="003D2E71" w:rsidRDefault="003D2E71" w:rsidP="003D2E71">
      <w:pPr>
        <w:pStyle w:val="Caption"/>
      </w:pPr>
      <w:bookmarkStart w:id="25" w:name="_Toc183847324"/>
      <w:r>
        <w:t xml:space="preserve">Figure </w:t>
      </w:r>
      <w:fldSimple w:instr=" SEQ Figure \* ARABIC ">
        <w:r w:rsidR="002444A8">
          <w:rPr>
            <w:noProof/>
          </w:rPr>
          <w:t>7</w:t>
        </w:r>
      </w:fldSimple>
      <w:r>
        <w:t>. Isometric view of cutter face concept</w:t>
      </w:r>
      <w:r w:rsidR="00635215">
        <w:t>, not the final scraper orientation</w:t>
      </w:r>
      <w:r>
        <w:t>.</w:t>
      </w:r>
      <w:bookmarkEnd w:id="25"/>
    </w:p>
    <w:p w14:paraId="420B9A61" w14:textId="688A05CC" w:rsidR="00A26A10" w:rsidRDefault="006A3F7F" w:rsidP="003F6999">
      <w:r>
        <w:t xml:space="preserve">The cutter head has </w:t>
      </w:r>
      <w:r w:rsidR="00694C9E">
        <w:t>eighteen</w:t>
      </w:r>
      <w:r w:rsidR="005B0829">
        <w:t xml:space="preserve"> </w:t>
      </w:r>
      <w:r>
        <w:t>teeth</w:t>
      </w:r>
      <w:r w:rsidR="001D370F">
        <w:t xml:space="preserve"> and one central scraper. The number of teeth was determined </w:t>
      </w:r>
      <w:r w:rsidR="00BE33A4">
        <w:t xml:space="preserve">based </w:t>
      </w:r>
      <w:r w:rsidR="002C4540">
        <w:t xml:space="preserve">off the geometry of </w:t>
      </w:r>
      <w:r w:rsidR="00C3252C">
        <w:t>the selected market tooth</w:t>
      </w:r>
      <w:r w:rsidR="000534D7">
        <w:t>,</w:t>
      </w:r>
      <w:r w:rsidR="00CD6D01">
        <w:t xml:space="preserve"> </w:t>
      </w:r>
      <w:r w:rsidR="006E0E21">
        <w:t xml:space="preserve">accounting for </w:t>
      </w:r>
      <w:r w:rsidR="004C6F9A">
        <w:t xml:space="preserve">needed spacing between </w:t>
      </w:r>
      <w:r w:rsidR="00D25ABE">
        <w:t xml:space="preserve">and overlap of </w:t>
      </w:r>
      <w:r w:rsidR="007F3575">
        <w:t xml:space="preserve">parallel teeth. </w:t>
      </w:r>
      <w:r w:rsidR="00D20FC7">
        <w:t xml:space="preserve">The fat clay </w:t>
      </w:r>
      <w:r w:rsidR="00D329F9">
        <w:t xml:space="preserve">exhibits a high fines content and therefore is cohesive and sticky in nature, Therefore the cutter teeth spacing must </w:t>
      </w:r>
      <w:r w:rsidR="004A2E97">
        <w:t xml:space="preserve">account for that. Closer spacing between the teeth will prevent clogging of the cutter face and ensure </w:t>
      </w:r>
      <w:r w:rsidR="008B62EF">
        <w:t xml:space="preserve">smooth flow of the material. </w:t>
      </w:r>
      <w:r w:rsidR="00FF7704">
        <w:t>The central scraper bit is designed t</w:t>
      </w:r>
      <w:r w:rsidR="005D59B5">
        <w:t>o</w:t>
      </w:r>
      <w:r w:rsidR="00FF7704">
        <w:t xml:space="preserve"> </w:t>
      </w:r>
      <w:r w:rsidR="00C149B5">
        <w:t xml:space="preserve">funnel the material into the </w:t>
      </w:r>
      <w:r w:rsidR="005D59B5">
        <w:t>open area</w:t>
      </w:r>
      <w:r w:rsidR="00FF4B40">
        <w:t xml:space="preserve"> [1]</w:t>
      </w:r>
      <w:r w:rsidR="003C4E88">
        <w:t>. The bit</w:t>
      </w:r>
      <w:r w:rsidR="003E16DA">
        <w:t xml:space="preserve"> is also designed to make the first cut into the ground</w:t>
      </w:r>
      <w:r w:rsidR="00E3300F">
        <w:t xml:space="preserve"> initiating</w:t>
      </w:r>
      <w:r w:rsidR="00131A0D">
        <w:t xml:space="preserve"> the penetration</w:t>
      </w:r>
      <w:r w:rsidR="00E3300F">
        <w:t xml:space="preserve"> of the soil</w:t>
      </w:r>
      <w:r w:rsidR="00435A2D">
        <w:t xml:space="preserve">. </w:t>
      </w:r>
      <w:r w:rsidR="00F84F55">
        <w:t>The scraper teeth s</w:t>
      </w:r>
      <w:r w:rsidR="00E570BF">
        <w:t xml:space="preserve">elected (see figure above), will </w:t>
      </w:r>
      <w:r w:rsidR="00622CBE">
        <w:t>be most active in cutting the material</w:t>
      </w:r>
      <w:r w:rsidR="00920445">
        <w:t xml:space="preserve">, specifically in the outer zone </w:t>
      </w:r>
      <w:r w:rsidR="00B812A1">
        <w:t xml:space="preserve">of the cutter head, moving more towards the inner zone the teeth will </w:t>
      </w:r>
      <w:r w:rsidR="0007538F">
        <w:t>support the cutting and help to</w:t>
      </w:r>
      <w:r w:rsidR="00D552F0">
        <w:t xml:space="preserve"> </w:t>
      </w:r>
      <w:r w:rsidR="0007538F">
        <w:t>manage material flow from the cutting, in this zon</w:t>
      </w:r>
      <w:r w:rsidR="000167BA">
        <w:t xml:space="preserve">e </w:t>
      </w:r>
      <w:r w:rsidR="0059243D">
        <w:t xml:space="preserve">wider spacing </w:t>
      </w:r>
      <w:r w:rsidR="009E0F89">
        <w:t>is sufficient</w:t>
      </w:r>
      <w:r w:rsidR="000777EC">
        <w:t xml:space="preserve">. The teeth will be </w:t>
      </w:r>
      <w:r w:rsidR="00945002">
        <w:t xml:space="preserve">attached using </w:t>
      </w:r>
      <w:r w:rsidR="00D552F0">
        <w:t xml:space="preserve">high strength </w:t>
      </w:r>
      <w:r w:rsidR="00EE55ED">
        <w:t>steel square-neck carriage bolts to ensure that there is no</w:t>
      </w:r>
      <w:r w:rsidR="00E94ED5">
        <w:t xml:space="preserve"> radial or vertic</w:t>
      </w:r>
      <w:r w:rsidR="00C46CD0">
        <w:t>al</w:t>
      </w:r>
      <w:r w:rsidR="00EE55ED">
        <w:t xml:space="preserve"> movement </w:t>
      </w:r>
      <w:r w:rsidR="00AA01DA">
        <w:t>of the teeth</w:t>
      </w:r>
      <w:r w:rsidR="00C46CD0">
        <w:t xml:space="preserve">. </w:t>
      </w:r>
      <w:r w:rsidR="0053662B">
        <w:t>The layout for the cutter face plans to hav</w:t>
      </w:r>
      <w:r w:rsidR="00D3728F">
        <w:t xml:space="preserve">e </w:t>
      </w:r>
      <w:r w:rsidR="00824D77">
        <w:t>eighteen</w:t>
      </w:r>
      <w:r w:rsidR="00D3728F">
        <w:t xml:space="preserve"> t</w:t>
      </w:r>
      <w:r w:rsidR="00B86B52">
        <w:t>eeth in total</w:t>
      </w:r>
      <w:r w:rsidR="003A081E">
        <w:t xml:space="preserve">, </w:t>
      </w:r>
      <w:r w:rsidR="00824D77">
        <w:t>three</w:t>
      </w:r>
      <w:r w:rsidR="003A081E">
        <w:t xml:space="preserve"> teeth per </w:t>
      </w:r>
      <w:r w:rsidR="00573D7D">
        <w:t xml:space="preserve">opening. Referencing the figure </w:t>
      </w:r>
      <w:r w:rsidR="00916F79">
        <w:t>4 below</w:t>
      </w:r>
      <w:r w:rsidR="00573D7D">
        <w:t xml:space="preserve">, the </w:t>
      </w:r>
      <w:r w:rsidR="00781EEA">
        <w:t>teeth will be placed in a concentric pattern with a closer spacing of the first two teeth and then a larger spacing between the</w:t>
      </w:r>
      <w:r w:rsidR="009D6FED">
        <w:t xml:space="preserve"> second and</w:t>
      </w:r>
      <w:r w:rsidR="00781EEA">
        <w:t xml:space="preserve"> third tooth </w:t>
      </w:r>
      <w:r w:rsidR="009D6FED">
        <w:t xml:space="preserve">and that tooth </w:t>
      </w:r>
      <w:r w:rsidR="00781EEA">
        <w:t xml:space="preserve">and the central scraper. </w:t>
      </w:r>
      <w:r w:rsidR="008E1391">
        <w:t xml:space="preserve">The overlap percentage will be 10% between parallel teeth to ensure no ground is being missed. </w:t>
      </w:r>
      <w:r w:rsidR="00CC7780">
        <w:t>In terms of the orientation of the teeth</w:t>
      </w:r>
      <w:r w:rsidR="00FB037A">
        <w:t>,</w:t>
      </w:r>
      <w:r w:rsidR="00CC7780">
        <w:t xml:space="preserve"> </w:t>
      </w:r>
      <w:r w:rsidR="00145A1B">
        <w:t xml:space="preserve">referencing </w:t>
      </w:r>
      <w:r w:rsidR="00A11A80">
        <w:t xml:space="preserve">the </w:t>
      </w:r>
      <w:r w:rsidR="00436B11">
        <w:t>Nanjing Yangtze River Tunnel</w:t>
      </w:r>
      <w:r w:rsidR="00A11A80">
        <w:t xml:space="preserve">, that </w:t>
      </w:r>
      <w:r w:rsidR="00A11A80">
        <w:lastRenderedPageBreak/>
        <w:t>was built in similar ground conditions</w:t>
      </w:r>
      <w:r w:rsidR="00676C68">
        <w:t>, a fr</w:t>
      </w:r>
      <w:r w:rsidR="003D1D70">
        <w:t xml:space="preserve">ont angle of </w:t>
      </w:r>
      <w:r w:rsidR="001E744B">
        <w:t>28 degrees, a back angle of 10 degrees, and an edge angle of 53 degrees is desired</w:t>
      </w:r>
      <w:r w:rsidR="00683F39">
        <w:t xml:space="preserve"> (see figure below for </w:t>
      </w:r>
      <w:r w:rsidR="00B30C40">
        <w:t>angle name specifications</w:t>
      </w:r>
      <w:r w:rsidR="00FF4B40">
        <w:t xml:space="preserve"> </w:t>
      </w:r>
      <w:r w:rsidR="00407511">
        <w:t>[2]</w:t>
      </w:r>
      <w:r w:rsidR="001E744B">
        <w:t xml:space="preserve">. </w:t>
      </w:r>
    </w:p>
    <w:p w14:paraId="188B0626" w14:textId="6A712E01" w:rsidR="00683F39" w:rsidRDefault="00683F39" w:rsidP="00683F39">
      <w:pPr>
        <w:jc w:val="center"/>
      </w:pPr>
      <w:r w:rsidRPr="00683F39">
        <w:rPr>
          <w:noProof/>
        </w:rPr>
        <w:drawing>
          <wp:inline distT="0" distB="0" distL="0" distR="0" wp14:anchorId="12FEBBE6" wp14:editId="194DB07A">
            <wp:extent cx="3493827" cy="1827167"/>
            <wp:effectExtent l="0" t="0" r="0" b="0"/>
            <wp:docPr id="323404294" name="Picture 1" descr="A drawing of a screw and a scre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04294" name="Picture 1" descr="A drawing of a screw and a screw&#10;&#10;Description automatically generated"/>
                    <pic:cNvPicPr/>
                  </pic:nvPicPr>
                  <pic:blipFill>
                    <a:blip r:embed="rId23"/>
                    <a:stretch>
                      <a:fillRect/>
                    </a:stretch>
                  </pic:blipFill>
                  <pic:spPr>
                    <a:xfrm>
                      <a:off x="0" y="0"/>
                      <a:ext cx="3501104" cy="1830973"/>
                    </a:xfrm>
                    <a:prstGeom prst="rect">
                      <a:avLst/>
                    </a:prstGeom>
                  </pic:spPr>
                </pic:pic>
              </a:graphicData>
            </a:graphic>
          </wp:inline>
        </w:drawing>
      </w:r>
    </w:p>
    <w:p w14:paraId="78969B30" w14:textId="38711C82" w:rsidR="00290CB0" w:rsidRDefault="00290CB0" w:rsidP="00290CB0">
      <w:pPr>
        <w:pStyle w:val="Caption"/>
      </w:pPr>
      <w:bookmarkStart w:id="26" w:name="_Toc183847325"/>
      <w:r>
        <w:t xml:space="preserve">Figure </w:t>
      </w:r>
      <w:fldSimple w:instr=" SEQ Figure \* ARABIC ">
        <w:r w:rsidR="002444A8">
          <w:rPr>
            <w:noProof/>
          </w:rPr>
          <w:t>8</w:t>
        </w:r>
      </w:fldSimple>
      <w:r>
        <w:t xml:space="preserve">. Diagram of a modelled scraper, with </w:t>
      </w:r>
      <w:r w:rsidRPr="009F1B56">
        <w:t>α - Front angle; β - Back angle; γ - Edge angle.</w:t>
      </w:r>
      <w:bookmarkEnd w:id="26"/>
    </w:p>
    <w:p w14:paraId="0516C109" w14:textId="3B2A78DF" w:rsidR="003B58B8" w:rsidRDefault="00290CB0" w:rsidP="00290CB0">
      <w:r>
        <w:t xml:space="preserve">The orientation of the teeth will follow a similar angle and will be adjusted with testing. </w:t>
      </w:r>
      <w:r w:rsidR="00C06C9F">
        <w:t xml:space="preserve">For testing purposes </w:t>
      </w:r>
      <w:r w:rsidR="00BE242E">
        <w:t>and</w:t>
      </w:r>
      <w:r w:rsidR="00C06C9F">
        <w:t xml:space="preserve"> the cutter teeth will be oriented at a front angle of 20 degrees, a back angle of 13 degrees, and </w:t>
      </w:r>
      <w:r w:rsidR="00CC1106">
        <w:t>an</w:t>
      </w:r>
      <w:r w:rsidR="0006530A">
        <w:t xml:space="preserve"> edge angle of </w:t>
      </w:r>
      <w:r w:rsidR="00B50421">
        <w:t xml:space="preserve">50 degrees, and will be iterated with testing. </w:t>
      </w:r>
    </w:p>
    <w:p w14:paraId="2A01759A" w14:textId="6E50DB7F" w:rsidR="00423010" w:rsidRDefault="00B50421" w:rsidP="00BE242E">
      <w:pPr>
        <w:rPr>
          <w:szCs w:val="21"/>
        </w:rPr>
      </w:pPr>
      <w:r>
        <w:t xml:space="preserve">The arrangement of the </w:t>
      </w:r>
      <w:r w:rsidR="00B70B3E">
        <w:t>teeth will follow a staggered layout pattern</w:t>
      </w:r>
      <w:r w:rsidR="003E36CC">
        <w:t xml:space="preserve">, which will </w:t>
      </w:r>
      <w:r w:rsidR="00BE242E">
        <w:t>allow</w:t>
      </w:r>
      <w:r w:rsidR="007C1D53">
        <w:t xml:space="preserve"> the cutter head to maintain</w:t>
      </w:r>
      <w:r w:rsidR="001D54D3">
        <w:t xml:space="preserve"> continuous </w:t>
      </w:r>
      <w:r w:rsidR="007B423B">
        <w:t xml:space="preserve">contact with the material, which will also ensure uniform wear as well as consistent cutting forces. </w:t>
      </w:r>
      <w:r w:rsidR="00422599">
        <w:t xml:space="preserve">Consistent spacing will also be maintained throughout the cutter </w:t>
      </w:r>
      <w:r w:rsidR="00D368B1">
        <w:t xml:space="preserve">face to </w:t>
      </w:r>
      <w:r w:rsidR="00BE242E">
        <w:t>prevent clogging</w:t>
      </w:r>
      <w:r w:rsidR="00BE242E" w:rsidRPr="00DA2473">
        <w:rPr>
          <w:szCs w:val="21"/>
        </w:rPr>
        <w:t xml:space="preserve"> and </w:t>
      </w:r>
      <w:r w:rsidR="00BE242E">
        <w:rPr>
          <w:szCs w:val="21"/>
        </w:rPr>
        <w:t xml:space="preserve">to ensure </w:t>
      </w:r>
      <w:r w:rsidR="00BE242E">
        <w:t>efficient</w:t>
      </w:r>
      <w:r w:rsidR="00BE242E">
        <w:rPr>
          <w:szCs w:val="21"/>
        </w:rPr>
        <w:t xml:space="preserve"> cutting </w:t>
      </w:r>
      <w:r w:rsidR="00BE242E">
        <w:t>removal</w:t>
      </w:r>
      <w:r w:rsidR="00C5104B">
        <w:t xml:space="preserve"> (see figure 4)</w:t>
      </w:r>
      <w:r w:rsidR="0039350F">
        <w:t xml:space="preserve"> [3]</w:t>
      </w:r>
      <w:r w:rsidR="00BE242E">
        <w:rPr>
          <w:szCs w:val="21"/>
        </w:rPr>
        <w:t xml:space="preserve">. </w:t>
      </w:r>
    </w:p>
    <w:p w14:paraId="7443D9DA" w14:textId="77777777" w:rsidR="00C5104B" w:rsidRDefault="00C5104B" w:rsidP="00C5104B">
      <w:pPr>
        <w:keepNext/>
        <w:jc w:val="center"/>
      </w:pPr>
      <w:r w:rsidRPr="00C5104B">
        <w:rPr>
          <w:noProof/>
          <w:szCs w:val="21"/>
        </w:rPr>
        <w:drawing>
          <wp:inline distT="0" distB="0" distL="0" distR="0" wp14:anchorId="42AAF7C6" wp14:editId="6047C4DC">
            <wp:extent cx="4470850" cy="3454878"/>
            <wp:effectExtent l="0" t="0" r="0" b="0"/>
            <wp:docPr id="1771294151" name="Picture 2" descr="A drawing of a whe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294151" name="Picture 2" descr="A drawing of a wheel&#10;&#10;Description automatically generated"/>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8035" t="-585" r="14100" b="20608"/>
                    <a:stretch/>
                  </pic:blipFill>
                  <pic:spPr bwMode="auto">
                    <a:xfrm>
                      <a:off x="0" y="0"/>
                      <a:ext cx="4480218" cy="3462117"/>
                    </a:xfrm>
                    <a:prstGeom prst="rect">
                      <a:avLst/>
                    </a:prstGeom>
                    <a:noFill/>
                    <a:ln>
                      <a:noFill/>
                    </a:ln>
                  </pic:spPr>
                </pic:pic>
              </a:graphicData>
            </a:graphic>
          </wp:inline>
        </w:drawing>
      </w:r>
    </w:p>
    <w:p w14:paraId="104C3A0E" w14:textId="63E52D5F" w:rsidR="00C5104B" w:rsidRDefault="00C5104B" w:rsidP="00333C24">
      <w:pPr>
        <w:pStyle w:val="Caption"/>
        <w:rPr>
          <w:szCs w:val="21"/>
        </w:rPr>
      </w:pPr>
      <w:bookmarkStart w:id="27" w:name="_Toc183847326"/>
      <w:r>
        <w:t xml:space="preserve">Figure </w:t>
      </w:r>
      <w:fldSimple w:instr=" SEQ Figure \* ARABIC ">
        <w:r w:rsidR="002444A8">
          <w:rPr>
            <w:noProof/>
          </w:rPr>
          <w:t>9</w:t>
        </w:r>
      </w:fldSimple>
      <w:r>
        <w:t>. Concept sketch of cutter head, showing alternating teeth pattern and spacing (not to scale, all measurements in mm)</w:t>
      </w:r>
      <w:r w:rsidR="00230679">
        <w:t>.</w:t>
      </w:r>
      <w:bookmarkEnd w:id="27"/>
      <w:r w:rsidR="00230679">
        <w:t xml:space="preserve"> </w:t>
      </w:r>
    </w:p>
    <w:p w14:paraId="6930B296" w14:textId="7A9CC8F3" w:rsidR="003F44AC" w:rsidRDefault="003F44AC" w:rsidP="003F44AC">
      <w:pPr>
        <w:pStyle w:val="Heading4"/>
      </w:pPr>
      <w:r>
        <w:lastRenderedPageBreak/>
        <w:t>2.2.1.</w:t>
      </w:r>
      <w:r w:rsidR="00DB0126">
        <w:t>3</w:t>
      </w:r>
      <w:r>
        <w:t xml:space="preserve"> Addition of water to the soil </w:t>
      </w:r>
    </w:p>
    <w:p w14:paraId="55B136A5" w14:textId="4214B5E5" w:rsidR="003F44AC" w:rsidRPr="003F44AC" w:rsidRDefault="002B72A1" w:rsidP="003F44AC">
      <w:r>
        <w:t xml:space="preserve">A small amount of water will be added to the soil upon setting up and during the bore if needed, this will be based off team judgement. As well as knowledge gained through the </w:t>
      </w:r>
      <w:r w:rsidR="008250A5">
        <w:t>completion of tests for the main competition.</w:t>
      </w:r>
    </w:p>
    <w:p w14:paraId="322BAD30" w14:textId="3A59C74B" w:rsidR="009A604B" w:rsidRDefault="00142653" w:rsidP="00142653">
      <w:pPr>
        <w:pStyle w:val="Heading3"/>
      </w:pPr>
      <w:bookmarkStart w:id="28" w:name="_Toc183847262"/>
      <w:r>
        <w:t xml:space="preserve">2.2.2 </w:t>
      </w:r>
      <w:r w:rsidR="00396ABD">
        <w:t xml:space="preserve">Cutterhead </w:t>
      </w:r>
      <w:r w:rsidR="009A604B" w:rsidRPr="00DA2473">
        <w:t xml:space="preserve">Rotation </w:t>
      </w:r>
      <w:r w:rsidR="00D45E34">
        <w:t>S</w:t>
      </w:r>
      <w:r w:rsidR="009A604B" w:rsidRPr="00DA2473">
        <w:t>ystem</w:t>
      </w:r>
      <w:bookmarkEnd w:id="28"/>
    </w:p>
    <w:p w14:paraId="075D3AC8" w14:textId="61357CB4" w:rsidR="004C6E0E" w:rsidRDefault="004C6E0E" w:rsidP="004C6E0E">
      <w:pPr>
        <w:pStyle w:val="Heading4"/>
      </w:pPr>
      <w:r>
        <w:t>2.2.2.1 Bearing and shaft</w:t>
      </w:r>
    </w:p>
    <w:p w14:paraId="00169016" w14:textId="5BC2A3AC" w:rsidR="008777FB" w:rsidRDefault="008777FB" w:rsidP="00CB2755">
      <w:pPr>
        <w:jc w:val="center"/>
      </w:pPr>
      <w:r w:rsidRPr="008777FB">
        <w:rPr>
          <w:noProof/>
        </w:rPr>
        <w:drawing>
          <wp:inline distT="0" distB="0" distL="0" distR="0" wp14:anchorId="550DE269" wp14:editId="2483D79A">
            <wp:extent cx="3494567" cy="3128309"/>
            <wp:effectExtent l="0" t="0" r="0" b="0"/>
            <wp:docPr id="1834739758" name="Picture 1" descr="A yellow and silver propell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739758" name="Picture 1" descr="A yellow and silver propeller&#10;&#10;Description automatically generated with medium confidence"/>
                    <pic:cNvPicPr/>
                  </pic:nvPicPr>
                  <pic:blipFill>
                    <a:blip r:embed="rId25"/>
                    <a:stretch>
                      <a:fillRect/>
                    </a:stretch>
                  </pic:blipFill>
                  <pic:spPr>
                    <a:xfrm>
                      <a:off x="0" y="0"/>
                      <a:ext cx="3494567" cy="3128309"/>
                    </a:xfrm>
                    <a:prstGeom prst="rect">
                      <a:avLst/>
                    </a:prstGeom>
                  </pic:spPr>
                </pic:pic>
              </a:graphicData>
            </a:graphic>
          </wp:inline>
        </w:drawing>
      </w:r>
    </w:p>
    <w:p w14:paraId="71187DF1" w14:textId="439C822F" w:rsidR="00CB2755" w:rsidRDefault="00CB2755" w:rsidP="00CB2755">
      <w:pPr>
        <w:pStyle w:val="Caption"/>
      </w:pPr>
      <w:bookmarkStart w:id="29" w:name="_Toc183847327"/>
      <w:r>
        <w:t xml:space="preserve">Figure </w:t>
      </w:r>
      <w:fldSimple w:instr=" SEQ Figure \* ARABIC ">
        <w:r w:rsidR="002444A8">
          <w:rPr>
            <w:noProof/>
          </w:rPr>
          <w:t>10</w:t>
        </w:r>
      </w:fldSimple>
      <w:r>
        <w:t xml:space="preserve">. </w:t>
      </w:r>
      <w:r w:rsidR="002E125A">
        <w:t>Isolated</w:t>
      </w:r>
      <w:r>
        <w:t xml:space="preserve"> isometric view of the shaft system.</w:t>
      </w:r>
      <w:bookmarkEnd w:id="29"/>
    </w:p>
    <w:p w14:paraId="54E0CD17" w14:textId="77777777" w:rsidR="00CB2755" w:rsidRPr="008777FB" w:rsidRDefault="00CB2755" w:rsidP="008777FB"/>
    <w:p w14:paraId="73218517" w14:textId="43B992DD" w:rsidR="00AE11E0" w:rsidRDefault="003B58B8" w:rsidP="007F55D7">
      <w:r>
        <w:t xml:space="preserve">The </w:t>
      </w:r>
      <w:r w:rsidR="007B66CB">
        <w:t xml:space="preserve">shaft will be placed in the center of the </w:t>
      </w:r>
      <w:r w:rsidR="000A6E39">
        <w:t>TBM machine, attaching to the center of the cutter head to permit motion of the head.</w:t>
      </w:r>
      <w:r w:rsidR="00281AED">
        <w:t xml:space="preserve"> A bearing will be attached to the shaft, allowing the shaft to rotate according to the </w:t>
      </w:r>
      <w:r w:rsidR="00CB2755">
        <w:t xml:space="preserve">power supplied by the gearbox. </w:t>
      </w:r>
      <w:r w:rsidR="000B406B">
        <w:t xml:space="preserve">The bearing will be lubricated using </w:t>
      </w:r>
      <w:r w:rsidR="004B7BFB">
        <w:t xml:space="preserve">high grade 80W/140 synthetic oil to ensure smooth rotation of the shaft. </w:t>
      </w:r>
    </w:p>
    <w:p w14:paraId="0B17E50E" w14:textId="41AC4B42" w:rsidR="00CC0FA2" w:rsidRDefault="00A248FC" w:rsidP="007F55D7">
      <w:r>
        <w:t xml:space="preserve">The penetration rate is estimated to be </w:t>
      </w:r>
      <w:r w:rsidR="001C6974">
        <w:t>equal to</w:t>
      </w:r>
      <w:r w:rsidR="00497F46">
        <w:t xml:space="preserve">: </w:t>
      </w:r>
    </w:p>
    <w:p w14:paraId="0B258F79" w14:textId="62EC6AED" w:rsidR="00497F46" w:rsidRDefault="00713CE9" w:rsidP="007F55D7">
      <m:oMathPara>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 xml:space="preserve">theoretical = </m:t>
              </m:r>
            </m:sub>
          </m:sSub>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thrust</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σ</m:t>
                      </m:r>
                    </m:e>
                    <m:sub>
                      <m:r>
                        <w:rPr>
                          <w:rFonts w:ascii="Cambria Math" w:hAnsi="Cambria Math"/>
                        </w:rPr>
                        <m:t>C</m:t>
                      </m:r>
                    </m:sub>
                  </m:sSub>
                  <m:r>
                    <w:rPr>
                      <w:rFonts w:ascii="Cambria Math" w:hAnsi="Cambria Math"/>
                    </w:rPr>
                    <m:t xml:space="preserve"> A</m:t>
                  </m:r>
                </m:e>
                <m:sub>
                  <m:r>
                    <w:rPr>
                      <w:rFonts w:ascii="Cambria Math" w:hAnsi="Cambria Math"/>
                    </w:rPr>
                    <m:t>cutter</m:t>
                  </m:r>
                </m:sub>
              </m:sSub>
            </m:den>
          </m:f>
        </m:oMath>
      </m:oMathPara>
    </w:p>
    <w:p w14:paraId="3526309A" w14:textId="0F79E94D" w:rsidR="000C0F98" w:rsidRDefault="000C0F98" w:rsidP="007F55D7">
      <w:r>
        <w:rPr>
          <w:rFonts w:eastAsiaTheme="minorEastAsia"/>
        </w:rPr>
        <w:t xml:space="preserve">Where </w:t>
      </w:r>
      <w:r w:rsidR="00272BB0">
        <w:rPr>
          <w:rFonts w:eastAsiaTheme="minorEastAsia"/>
        </w:rPr>
        <w:t xml:space="preserve">the </w:t>
      </w:r>
      <w:r w:rsidR="00ED7B7C">
        <w:rPr>
          <w:rFonts w:eastAsiaTheme="minorEastAsia"/>
        </w:rPr>
        <w:t xml:space="preserve">thrust force can </w:t>
      </w:r>
      <w:r w:rsidR="00936166">
        <w:rPr>
          <w:rFonts w:eastAsiaTheme="minorEastAsia"/>
        </w:rPr>
        <w:t xml:space="preserve">be substituted for the gravitational force as </w:t>
      </w:r>
      <w:r w:rsidR="00B12071">
        <w:rPr>
          <w:rFonts w:eastAsiaTheme="minorEastAsia"/>
        </w:rPr>
        <w:t xml:space="preserve">there is no trust in the vertical orientation. </w:t>
      </w:r>
      <m:oMath>
        <m:sSub>
          <m:sSubPr>
            <m:ctrlPr>
              <w:rPr>
                <w:rFonts w:ascii="Cambria Math" w:hAnsi="Cambria Math"/>
                <w:i/>
              </w:rPr>
            </m:ctrlPr>
          </m:sSubPr>
          <m:e>
            <m:r>
              <w:rPr>
                <w:rFonts w:ascii="Cambria Math" w:hAnsi="Cambria Math"/>
              </w:rPr>
              <m:t>σ</m:t>
            </m:r>
          </m:e>
          <m:sub>
            <m:r>
              <w:rPr>
                <w:rFonts w:ascii="Cambria Math" w:hAnsi="Cambria Math"/>
              </w:rPr>
              <m:t>C</m:t>
            </m:r>
          </m:sub>
        </m:sSub>
      </m:oMath>
      <w:r w:rsidR="00B12071">
        <w:rPr>
          <w:rFonts w:eastAsiaTheme="minorEastAsia"/>
        </w:rPr>
        <w:t xml:space="preserve"> is equal to the </w:t>
      </w:r>
      <w:r w:rsidR="00B54064">
        <w:rPr>
          <w:rFonts w:eastAsiaTheme="minorEastAsia"/>
        </w:rPr>
        <w:t xml:space="preserve">UCS value, and </w:t>
      </w:r>
      <m:oMath>
        <m:sSub>
          <m:sSubPr>
            <m:ctrlPr>
              <w:rPr>
                <w:rFonts w:ascii="Cambria Math" w:eastAsiaTheme="minorEastAsia" w:hAnsi="Cambria Math"/>
              </w:rPr>
            </m:ctrlPr>
          </m:sSubPr>
          <m:e>
            <m:r>
              <w:rPr>
                <w:rFonts w:ascii="Cambria Math" w:eastAsiaTheme="minorEastAsia" w:hAnsi="Cambria Math"/>
              </w:rPr>
              <m:t>A</m:t>
            </m:r>
          </m:e>
          <m:sub>
            <m:r>
              <w:rPr>
                <w:rFonts w:ascii="Cambria Math" w:eastAsiaTheme="minorEastAsia" w:hAnsi="Cambria Math"/>
              </w:rPr>
              <m:t>cutter</m:t>
            </m:r>
          </m:sub>
        </m:sSub>
      </m:oMath>
      <w:r w:rsidR="00B54064">
        <w:rPr>
          <w:rFonts w:eastAsiaTheme="minorEastAsia"/>
        </w:rPr>
        <w:t xml:space="preserve"> is equal to the </w:t>
      </w:r>
      <w:r w:rsidR="00BC2C79">
        <w:rPr>
          <w:rFonts w:eastAsiaTheme="minorEastAsia"/>
        </w:rPr>
        <w:t xml:space="preserve">area of the cutter head in contact with the soil. </w:t>
      </w:r>
    </w:p>
    <w:p w14:paraId="0AD1064A" w14:textId="35B27B32" w:rsidR="00BC2C79" w:rsidRDefault="00713CE9" w:rsidP="007F55D7">
      <m:oMathPara>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 xml:space="preserve">theoretical = </m:t>
              </m:r>
            </m:sub>
          </m:sSub>
          <m:f>
            <m:fPr>
              <m:ctrlPr>
                <w:rPr>
                  <w:rFonts w:ascii="Cambria Math" w:hAnsi="Cambria Math"/>
                  <w:i/>
                </w:rPr>
              </m:ctrlPr>
            </m:fPr>
            <m:num>
              <m:r>
                <w:rPr>
                  <w:rFonts w:ascii="Cambria Math" w:hAnsi="Cambria Math"/>
                </w:rPr>
                <m:t>(362.878kg)(</m:t>
              </m:r>
              <m:f>
                <m:fPr>
                  <m:ctrlPr>
                    <w:rPr>
                      <w:rFonts w:ascii="Cambria Math" w:hAnsi="Cambria Math"/>
                      <w:i/>
                    </w:rPr>
                  </m:ctrlPr>
                </m:fPr>
                <m:num>
                  <m:r>
                    <w:rPr>
                      <w:rFonts w:ascii="Cambria Math" w:hAnsi="Cambria Math"/>
                    </w:rPr>
                    <m:t>9.81m</m:t>
                  </m:r>
                </m:num>
                <m:den>
                  <m:sSup>
                    <m:sSupPr>
                      <m:ctrlPr>
                        <w:rPr>
                          <w:rFonts w:ascii="Cambria Math" w:hAnsi="Cambria Math"/>
                          <w:i/>
                        </w:rPr>
                      </m:ctrlPr>
                    </m:sSupPr>
                    <m:e>
                      <m:r>
                        <w:rPr>
                          <w:rFonts w:ascii="Cambria Math" w:hAnsi="Cambria Math"/>
                        </w:rPr>
                        <m:t>s</m:t>
                      </m:r>
                    </m:e>
                    <m:sup>
                      <m:r>
                        <w:rPr>
                          <w:rFonts w:ascii="Cambria Math" w:hAnsi="Cambria Math"/>
                        </w:rPr>
                        <m:t>2</m:t>
                      </m:r>
                    </m:sup>
                  </m:sSup>
                </m:den>
              </m:f>
              <m:r>
                <w:rPr>
                  <w:rFonts w:ascii="Cambria Math" w:hAnsi="Cambria Math"/>
                </w:rPr>
                <m:t>)</m:t>
              </m:r>
            </m:num>
            <m:den>
              <m:sSub>
                <m:sSubPr>
                  <m:ctrlPr>
                    <w:rPr>
                      <w:rFonts w:ascii="Cambria Math" w:hAnsi="Cambria Math"/>
                      <w:i/>
                    </w:rPr>
                  </m:ctrlPr>
                </m:sSubPr>
                <m:e>
                  <m:r>
                    <w:rPr>
                      <w:rFonts w:ascii="Cambria Math" w:hAnsi="Cambria Math"/>
                    </w:rPr>
                    <m:t>(9x</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Pa) (0.10036</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m:t>
                  </m:r>
                </m:e>
                <m:sub/>
              </m:sSub>
            </m:den>
          </m:f>
        </m:oMath>
      </m:oMathPara>
    </w:p>
    <w:p w14:paraId="27DA7660" w14:textId="1D13742F" w:rsidR="00634570" w:rsidRDefault="00713CE9" w:rsidP="00634570">
      <m:oMathPara>
        <m:oMath>
          <m:sSub>
            <m:sSubPr>
              <m:ctrlPr>
                <w:rPr>
                  <w:rFonts w:ascii="Cambria Math" w:eastAsiaTheme="minorEastAsia" w:hAnsi="Cambria Math"/>
                </w:rPr>
              </m:ctrlPr>
            </m:sSubPr>
            <m:e>
              <m:r>
                <w:rPr>
                  <w:rFonts w:ascii="Cambria Math" w:eastAsiaTheme="minorEastAsia" w:hAnsi="Cambria Math"/>
                </w:rPr>
                <m:t>P</m:t>
              </m:r>
            </m:e>
            <m:sub>
              <m:r>
                <w:rPr>
                  <w:rFonts w:ascii="Cambria Math" w:eastAsiaTheme="minorEastAsia" w:hAnsi="Cambria Math"/>
                </w:rPr>
                <m:t xml:space="preserve">theoretical = </m:t>
              </m:r>
            </m:sub>
          </m:sSub>
          <m:r>
            <w:rPr>
              <w:rFonts w:ascii="Cambria Math" w:hAnsi="Cambria Math"/>
            </w:rPr>
            <m:t>3.941x</m:t>
          </m:r>
          <m:sSup>
            <m:sSupPr>
              <m:ctrlPr>
                <w:rPr>
                  <w:rFonts w:ascii="Cambria Math" w:hAnsi="Cambria Math"/>
                  <w:i/>
                </w:rPr>
              </m:ctrlPr>
            </m:sSupPr>
            <m:e>
              <m:r>
                <w:rPr>
                  <w:rFonts w:ascii="Cambria Math" w:hAnsi="Cambria Math"/>
                </w:rPr>
                <m:t>10</m:t>
              </m:r>
            </m:e>
            <m:sup>
              <m:r>
                <w:rPr>
                  <w:rFonts w:ascii="Cambria Math" w:hAnsi="Cambria Math"/>
                </w:rPr>
                <m:t>-2</m:t>
              </m:r>
            </m:sup>
          </m:sSup>
          <m:r>
            <w:rPr>
              <w:rFonts w:ascii="Cambria Math" w:hAnsi="Cambria Math"/>
            </w:rPr>
            <m:t>m/rev</m:t>
          </m:r>
        </m:oMath>
      </m:oMathPara>
    </w:p>
    <w:p w14:paraId="1348A9C1" w14:textId="28446EEE" w:rsidR="00CC0FA2" w:rsidRPr="00744483" w:rsidRDefault="00CF3395" w:rsidP="00744483">
      <w:pPr>
        <w:rPr>
          <w:rFonts w:eastAsiaTheme="minorEastAsia"/>
        </w:rPr>
      </w:pPr>
      <w:r>
        <w:rPr>
          <w:rFonts w:eastAsiaTheme="minorEastAsia"/>
        </w:rPr>
        <w:lastRenderedPageBreak/>
        <w:t>Thus</w:t>
      </w:r>
      <w:r w:rsidR="008A56CD">
        <w:rPr>
          <w:rFonts w:eastAsiaTheme="minorEastAsia"/>
        </w:rPr>
        <w:t>,</w:t>
      </w:r>
      <w:r>
        <w:rPr>
          <w:rFonts w:eastAsiaTheme="minorEastAsia"/>
        </w:rPr>
        <w:t xml:space="preserve"> the theoretical penetration rate is </w:t>
      </w:r>
      <w:r w:rsidR="004F2F82">
        <w:rPr>
          <w:rFonts w:eastAsiaTheme="minorEastAsia"/>
        </w:rPr>
        <w:t>3</w:t>
      </w:r>
      <w:r w:rsidR="00306F09">
        <w:rPr>
          <w:rFonts w:eastAsiaTheme="minorEastAsia"/>
        </w:rPr>
        <w:t>9</w:t>
      </w:r>
      <w:r w:rsidR="00351FA2">
        <w:rPr>
          <w:rFonts w:eastAsiaTheme="minorEastAsia"/>
        </w:rPr>
        <w:t>.4 mm/rev</w:t>
      </w:r>
      <w:r w:rsidR="009F296B">
        <w:rPr>
          <w:rFonts w:eastAsiaTheme="minorEastAsia"/>
        </w:rPr>
        <w:t>.</w:t>
      </w:r>
    </w:p>
    <w:p w14:paraId="4921FB82" w14:textId="77777777" w:rsidR="00744483" w:rsidRPr="00744483" w:rsidRDefault="00744483" w:rsidP="00744483"/>
    <w:p w14:paraId="49BDF488" w14:textId="2CCD5D3D" w:rsidR="00744483" w:rsidRDefault="00744483" w:rsidP="00744483">
      <w:pPr>
        <w:pStyle w:val="Caption"/>
        <w:keepNext/>
      </w:pPr>
      <w:bookmarkStart w:id="30" w:name="_Toc183846263"/>
      <w:r>
        <w:t xml:space="preserve">Table </w:t>
      </w:r>
      <w:fldSimple w:instr=" SEQ Table \* ARABIC ">
        <w:r w:rsidR="009F2AFC">
          <w:rPr>
            <w:noProof/>
          </w:rPr>
          <w:t>2</w:t>
        </w:r>
      </w:fldSimple>
      <w:r>
        <w:t xml:space="preserve">: </w:t>
      </w:r>
      <w:r w:rsidRPr="004C6650">
        <w:t>Cutterhead extraction and speed calculations</w:t>
      </w:r>
      <w:bookmarkEnd w:id="30"/>
    </w:p>
    <w:tbl>
      <w:tblPr>
        <w:tblW w:w="4200" w:type="dxa"/>
        <w:jc w:val="center"/>
        <w:tblLook w:val="04A0" w:firstRow="1" w:lastRow="0" w:firstColumn="1" w:lastColumn="0" w:noHBand="0" w:noVBand="1"/>
      </w:tblPr>
      <w:tblGrid>
        <w:gridCol w:w="3080"/>
        <w:gridCol w:w="1120"/>
      </w:tblGrid>
      <w:tr w:rsidR="00CC0FA2" w:rsidRPr="00CC0FA2" w14:paraId="4DC70AC6" w14:textId="77777777" w:rsidTr="00CC0FA2">
        <w:trPr>
          <w:trHeight w:val="285"/>
          <w:jc w:val="center"/>
        </w:trPr>
        <w:tc>
          <w:tcPr>
            <w:tcW w:w="4200" w:type="dxa"/>
            <w:gridSpan w:val="2"/>
            <w:tcBorders>
              <w:top w:val="single" w:sz="4" w:space="0" w:color="auto"/>
              <w:left w:val="single" w:sz="4" w:space="0" w:color="auto"/>
              <w:bottom w:val="single" w:sz="4" w:space="0" w:color="auto"/>
              <w:right w:val="nil"/>
            </w:tcBorders>
            <w:shd w:val="clear" w:color="000000" w:fill="ED7D31"/>
            <w:vAlign w:val="bottom"/>
            <w:hideMark/>
          </w:tcPr>
          <w:p w14:paraId="79EE8090" w14:textId="77777777" w:rsidR="00CC0FA2" w:rsidRPr="00320078" w:rsidRDefault="00CC0FA2" w:rsidP="00CC0FA2">
            <w:pPr>
              <w:spacing w:after="0" w:line="240" w:lineRule="auto"/>
              <w:jc w:val="center"/>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Cutterhead extraction calculations</w:t>
            </w:r>
          </w:p>
        </w:tc>
      </w:tr>
      <w:tr w:rsidR="00CC0FA2" w:rsidRPr="00CC0FA2" w14:paraId="3D6971B6" w14:textId="77777777" w:rsidTr="00CC0FA2">
        <w:trPr>
          <w:trHeight w:val="570"/>
          <w:jc w:val="center"/>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67F52E83"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volume of material (m^3)</w:t>
            </w:r>
          </w:p>
        </w:tc>
        <w:tc>
          <w:tcPr>
            <w:tcW w:w="1120" w:type="dxa"/>
            <w:tcBorders>
              <w:top w:val="nil"/>
              <w:left w:val="nil"/>
              <w:bottom w:val="single" w:sz="4" w:space="0" w:color="auto"/>
              <w:right w:val="single" w:sz="4" w:space="0" w:color="auto"/>
            </w:tcBorders>
            <w:shd w:val="clear" w:color="auto" w:fill="auto"/>
            <w:vAlign w:val="bottom"/>
            <w:hideMark/>
          </w:tcPr>
          <w:p w14:paraId="44063699" w14:textId="77777777" w:rsidR="00CC0FA2" w:rsidRPr="00320078" w:rsidRDefault="00CC0FA2" w:rsidP="00CC0FA2">
            <w:pPr>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0.2</w:t>
            </w:r>
          </w:p>
        </w:tc>
      </w:tr>
      <w:tr w:rsidR="00CC0FA2" w:rsidRPr="00CC0FA2" w14:paraId="255FF7F7" w14:textId="77777777" w:rsidTr="00CC0FA2">
        <w:trPr>
          <w:trHeight w:val="285"/>
          <w:jc w:val="center"/>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113C1CB3"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Mass (kg)</w:t>
            </w:r>
          </w:p>
        </w:tc>
        <w:tc>
          <w:tcPr>
            <w:tcW w:w="1120" w:type="dxa"/>
            <w:tcBorders>
              <w:top w:val="nil"/>
              <w:left w:val="nil"/>
              <w:bottom w:val="nil"/>
              <w:right w:val="nil"/>
            </w:tcBorders>
            <w:shd w:val="clear" w:color="auto" w:fill="auto"/>
            <w:vAlign w:val="bottom"/>
            <w:hideMark/>
          </w:tcPr>
          <w:p w14:paraId="4A25C0BD" w14:textId="77777777" w:rsidR="00CC0FA2" w:rsidRPr="00320078" w:rsidRDefault="00CC0FA2" w:rsidP="00CC0FA2">
            <w:pPr>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362.9</w:t>
            </w:r>
          </w:p>
        </w:tc>
      </w:tr>
      <w:tr w:rsidR="00CC0FA2" w:rsidRPr="00CC0FA2" w14:paraId="67ECC945" w14:textId="77777777" w:rsidTr="00CC0FA2">
        <w:trPr>
          <w:trHeight w:val="285"/>
          <w:jc w:val="center"/>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6DB88862"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Thrust from weight (N)</w:t>
            </w:r>
          </w:p>
        </w:tc>
        <w:tc>
          <w:tcPr>
            <w:tcW w:w="1120" w:type="dxa"/>
            <w:tcBorders>
              <w:top w:val="single" w:sz="4" w:space="0" w:color="auto"/>
              <w:left w:val="nil"/>
              <w:bottom w:val="single" w:sz="4" w:space="0" w:color="auto"/>
              <w:right w:val="single" w:sz="4" w:space="0" w:color="auto"/>
            </w:tcBorders>
            <w:shd w:val="clear" w:color="auto" w:fill="auto"/>
            <w:vAlign w:val="bottom"/>
            <w:hideMark/>
          </w:tcPr>
          <w:p w14:paraId="5B5506A5" w14:textId="77777777" w:rsidR="00CC0FA2" w:rsidRPr="00320078" w:rsidRDefault="00CC0FA2" w:rsidP="00CC0FA2">
            <w:pPr>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3556.2</w:t>
            </w:r>
          </w:p>
        </w:tc>
      </w:tr>
      <w:tr w:rsidR="00CC0FA2" w:rsidRPr="00CC0FA2" w14:paraId="36D898C9" w14:textId="77777777" w:rsidTr="00CC0FA2">
        <w:trPr>
          <w:trHeight w:val="570"/>
          <w:jc w:val="center"/>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01F25A66"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Soil compressive strength (n/m^2)</w:t>
            </w:r>
          </w:p>
        </w:tc>
        <w:tc>
          <w:tcPr>
            <w:tcW w:w="1120" w:type="dxa"/>
            <w:tcBorders>
              <w:top w:val="nil"/>
              <w:left w:val="nil"/>
              <w:bottom w:val="single" w:sz="4" w:space="0" w:color="auto"/>
              <w:right w:val="single" w:sz="4" w:space="0" w:color="auto"/>
            </w:tcBorders>
            <w:shd w:val="clear" w:color="auto" w:fill="auto"/>
            <w:vAlign w:val="bottom"/>
            <w:hideMark/>
          </w:tcPr>
          <w:p w14:paraId="4982B7F9" w14:textId="77777777" w:rsidR="00CC0FA2" w:rsidRPr="00320078" w:rsidRDefault="00CC0FA2" w:rsidP="00CC0FA2">
            <w:pPr>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9.00E+05</w:t>
            </w:r>
          </w:p>
        </w:tc>
      </w:tr>
      <w:tr w:rsidR="00CC0FA2" w:rsidRPr="00CC0FA2" w14:paraId="0ED880A9" w14:textId="77777777" w:rsidTr="00CC0FA2">
        <w:trPr>
          <w:trHeight w:val="285"/>
          <w:jc w:val="center"/>
        </w:trPr>
        <w:tc>
          <w:tcPr>
            <w:tcW w:w="3080" w:type="dxa"/>
            <w:tcBorders>
              <w:top w:val="nil"/>
              <w:left w:val="single" w:sz="4" w:space="0" w:color="auto"/>
              <w:bottom w:val="nil"/>
              <w:right w:val="single" w:sz="4" w:space="0" w:color="auto"/>
            </w:tcBorders>
            <w:shd w:val="clear" w:color="auto" w:fill="auto"/>
            <w:vAlign w:val="bottom"/>
            <w:hideMark/>
          </w:tcPr>
          <w:p w14:paraId="2E6A32E2"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Area of cutterhead (m^2</w:t>
            </w:r>
          </w:p>
        </w:tc>
        <w:tc>
          <w:tcPr>
            <w:tcW w:w="1120" w:type="dxa"/>
            <w:tcBorders>
              <w:top w:val="nil"/>
              <w:left w:val="nil"/>
              <w:bottom w:val="nil"/>
              <w:right w:val="single" w:sz="4" w:space="0" w:color="auto"/>
            </w:tcBorders>
            <w:shd w:val="clear" w:color="auto" w:fill="auto"/>
            <w:vAlign w:val="bottom"/>
            <w:hideMark/>
          </w:tcPr>
          <w:p w14:paraId="3B2ED61A" w14:textId="77777777" w:rsidR="00CC0FA2" w:rsidRPr="00320078" w:rsidRDefault="00CC0FA2" w:rsidP="00CC0FA2">
            <w:pPr>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0.1</w:t>
            </w:r>
          </w:p>
        </w:tc>
      </w:tr>
      <w:tr w:rsidR="00CC0FA2" w:rsidRPr="00CC0FA2" w14:paraId="05DDCF27" w14:textId="77777777" w:rsidTr="00CC0FA2">
        <w:trPr>
          <w:trHeight w:val="578"/>
          <w:jc w:val="center"/>
        </w:trPr>
        <w:tc>
          <w:tcPr>
            <w:tcW w:w="3080" w:type="dxa"/>
            <w:tcBorders>
              <w:top w:val="single" w:sz="4" w:space="0" w:color="auto"/>
              <w:left w:val="single" w:sz="4" w:space="0" w:color="auto"/>
              <w:bottom w:val="single" w:sz="8" w:space="0" w:color="auto"/>
              <w:right w:val="single" w:sz="4" w:space="0" w:color="auto"/>
            </w:tcBorders>
            <w:shd w:val="clear" w:color="auto" w:fill="auto"/>
            <w:vAlign w:val="bottom"/>
            <w:hideMark/>
          </w:tcPr>
          <w:p w14:paraId="22CC8560"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Theoretical penetration distance per revolution</w:t>
            </w:r>
          </w:p>
        </w:tc>
        <w:tc>
          <w:tcPr>
            <w:tcW w:w="1120" w:type="dxa"/>
            <w:tcBorders>
              <w:top w:val="single" w:sz="4" w:space="0" w:color="auto"/>
              <w:left w:val="nil"/>
              <w:bottom w:val="single" w:sz="8" w:space="0" w:color="auto"/>
              <w:right w:val="single" w:sz="4" w:space="0" w:color="auto"/>
            </w:tcBorders>
            <w:shd w:val="clear" w:color="auto" w:fill="auto"/>
            <w:vAlign w:val="bottom"/>
            <w:hideMark/>
          </w:tcPr>
          <w:p w14:paraId="1B256D46" w14:textId="77777777" w:rsidR="00CC0FA2" w:rsidRPr="00320078" w:rsidRDefault="00CC0FA2" w:rsidP="00CC0FA2">
            <w:pPr>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0.003</w:t>
            </w:r>
          </w:p>
        </w:tc>
      </w:tr>
      <w:tr w:rsidR="00CC0FA2" w:rsidRPr="00CC0FA2" w14:paraId="6A555B53" w14:textId="77777777" w:rsidTr="00CC0FA2">
        <w:trPr>
          <w:trHeight w:val="285"/>
          <w:jc w:val="center"/>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2960D1E7"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extracted per revolution</w:t>
            </w:r>
          </w:p>
        </w:tc>
        <w:tc>
          <w:tcPr>
            <w:tcW w:w="1120" w:type="dxa"/>
            <w:tcBorders>
              <w:top w:val="nil"/>
              <w:left w:val="nil"/>
              <w:bottom w:val="single" w:sz="4" w:space="0" w:color="auto"/>
              <w:right w:val="single" w:sz="4" w:space="0" w:color="auto"/>
            </w:tcBorders>
            <w:shd w:val="clear" w:color="auto" w:fill="auto"/>
            <w:vAlign w:val="bottom"/>
            <w:hideMark/>
          </w:tcPr>
          <w:p w14:paraId="02615061" w14:textId="77777777" w:rsidR="00CC0FA2" w:rsidRPr="00320078" w:rsidRDefault="00CC0FA2" w:rsidP="00CC0FA2">
            <w:pPr>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0.0015</w:t>
            </w:r>
          </w:p>
        </w:tc>
      </w:tr>
      <w:tr w:rsidR="00CC0FA2" w:rsidRPr="00CC0FA2" w14:paraId="632F4302" w14:textId="77777777" w:rsidTr="00CC0FA2">
        <w:trPr>
          <w:trHeight w:val="293"/>
          <w:jc w:val="center"/>
        </w:trPr>
        <w:tc>
          <w:tcPr>
            <w:tcW w:w="3080" w:type="dxa"/>
            <w:tcBorders>
              <w:top w:val="nil"/>
              <w:left w:val="single" w:sz="4" w:space="0" w:color="auto"/>
              <w:bottom w:val="single" w:sz="8" w:space="0" w:color="auto"/>
              <w:right w:val="single" w:sz="4" w:space="0" w:color="auto"/>
            </w:tcBorders>
            <w:shd w:val="clear" w:color="auto" w:fill="auto"/>
            <w:vAlign w:val="bottom"/>
            <w:hideMark/>
          </w:tcPr>
          <w:p w14:paraId="679D60EF"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Slipping check</w:t>
            </w:r>
          </w:p>
        </w:tc>
        <w:tc>
          <w:tcPr>
            <w:tcW w:w="1120" w:type="dxa"/>
            <w:tcBorders>
              <w:top w:val="nil"/>
              <w:left w:val="nil"/>
              <w:bottom w:val="single" w:sz="8" w:space="0" w:color="auto"/>
              <w:right w:val="single" w:sz="4" w:space="0" w:color="auto"/>
            </w:tcBorders>
            <w:shd w:val="clear" w:color="auto" w:fill="auto"/>
            <w:vAlign w:val="bottom"/>
            <w:hideMark/>
          </w:tcPr>
          <w:p w14:paraId="1B9CA33E" w14:textId="77777777" w:rsidR="00CC0FA2" w:rsidRPr="00320078" w:rsidRDefault="00CC0FA2" w:rsidP="00CC0FA2">
            <w:pPr>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50%</w:t>
            </w:r>
          </w:p>
        </w:tc>
      </w:tr>
      <w:tr w:rsidR="00CC0FA2" w:rsidRPr="00CC0FA2" w14:paraId="3F3FDA85" w14:textId="77777777" w:rsidTr="00CC0FA2">
        <w:trPr>
          <w:trHeight w:val="285"/>
          <w:jc w:val="center"/>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272A9A7D"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Extracted per revolution</w:t>
            </w:r>
          </w:p>
        </w:tc>
        <w:tc>
          <w:tcPr>
            <w:tcW w:w="1120" w:type="dxa"/>
            <w:tcBorders>
              <w:top w:val="nil"/>
              <w:left w:val="nil"/>
              <w:bottom w:val="nil"/>
              <w:right w:val="nil"/>
            </w:tcBorders>
            <w:shd w:val="clear" w:color="auto" w:fill="auto"/>
            <w:vAlign w:val="bottom"/>
            <w:hideMark/>
          </w:tcPr>
          <w:p w14:paraId="2875836E" w14:textId="77777777" w:rsidR="00CC0FA2" w:rsidRPr="00320078" w:rsidRDefault="00CC0FA2" w:rsidP="00CC0FA2">
            <w:pPr>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7.50E-04</w:t>
            </w:r>
          </w:p>
        </w:tc>
      </w:tr>
      <w:tr w:rsidR="00CC0FA2" w:rsidRPr="00CC0FA2" w14:paraId="27A79221" w14:textId="77777777" w:rsidTr="00CC0FA2">
        <w:trPr>
          <w:trHeight w:val="293"/>
          <w:jc w:val="center"/>
        </w:trPr>
        <w:tc>
          <w:tcPr>
            <w:tcW w:w="3080" w:type="dxa"/>
            <w:tcBorders>
              <w:top w:val="nil"/>
              <w:left w:val="single" w:sz="4" w:space="0" w:color="auto"/>
              <w:bottom w:val="single" w:sz="8" w:space="0" w:color="auto"/>
              <w:right w:val="single" w:sz="4" w:space="0" w:color="auto"/>
            </w:tcBorders>
            <w:shd w:val="clear" w:color="auto" w:fill="auto"/>
            <w:vAlign w:val="bottom"/>
            <w:hideMark/>
          </w:tcPr>
          <w:p w14:paraId="0FAEE5B4"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rpms</w:t>
            </w:r>
          </w:p>
        </w:tc>
        <w:tc>
          <w:tcPr>
            <w:tcW w:w="1120" w:type="dxa"/>
            <w:tcBorders>
              <w:top w:val="single" w:sz="4" w:space="0" w:color="auto"/>
              <w:left w:val="nil"/>
              <w:bottom w:val="single" w:sz="8" w:space="0" w:color="auto"/>
              <w:right w:val="single" w:sz="4" w:space="0" w:color="auto"/>
            </w:tcBorders>
            <w:shd w:val="clear" w:color="auto" w:fill="auto"/>
            <w:vAlign w:val="bottom"/>
            <w:hideMark/>
          </w:tcPr>
          <w:p w14:paraId="43AEE582" w14:textId="77777777" w:rsidR="00CC0FA2" w:rsidRPr="00320078" w:rsidRDefault="00CC0FA2" w:rsidP="00CC0FA2">
            <w:pPr>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5.0</w:t>
            </w:r>
          </w:p>
        </w:tc>
      </w:tr>
      <w:tr w:rsidR="00CC0FA2" w:rsidRPr="00CC0FA2" w14:paraId="5C319293" w14:textId="77777777" w:rsidTr="00CC0FA2">
        <w:trPr>
          <w:trHeight w:val="578"/>
          <w:jc w:val="center"/>
        </w:trPr>
        <w:tc>
          <w:tcPr>
            <w:tcW w:w="3080" w:type="dxa"/>
            <w:tcBorders>
              <w:top w:val="nil"/>
              <w:left w:val="single" w:sz="4" w:space="0" w:color="auto"/>
              <w:bottom w:val="single" w:sz="8" w:space="0" w:color="auto"/>
              <w:right w:val="single" w:sz="4" w:space="0" w:color="auto"/>
            </w:tcBorders>
            <w:shd w:val="clear" w:color="auto" w:fill="auto"/>
            <w:vAlign w:val="bottom"/>
            <w:hideMark/>
          </w:tcPr>
          <w:p w14:paraId="629DD706"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volume extracted per minute</w:t>
            </w:r>
          </w:p>
        </w:tc>
        <w:tc>
          <w:tcPr>
            <w:tcW w:w="1120" w:type="dxa"/>
            <w:tcBorders>
              <w:top w:val="nil"/>
              <w:left w:val="nil"/>
              <w:bottom w:val="single" w:sz="8" w:space="0" w:color="auto"/>
              <w:right w:val="single" w:sz="4" w:space="0" w:color="auto"/>
            </w:tcBorders>
            <w:shd w:val="clear" w:color="auto" w:fill="auto"/>
            <w:vAlign w:val="bottom"/>
            <w:hideMark/>
          </w:tcPr>
          <w:p w14:paraId="5C4EF59E" w14:textId="77777777" w:rsidR="00CC0FA2" w:rsidRPr="00320078" w:rsidRDefault="00CC0FA2" w:rsidP="00CC0FA2">
            <w:pPr>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3.75E-03</w:t>
            </w:r>
          </w:p>
        </w:tc>
      </w:tr>
      <w:tr w:rsidR="00CC0FA2" w:rsidRPr="00CC0FA2" w14:paraId="42FEC8D9" w14:textId="77777777" w:rsidTr="00CC0FA2">
        <w:trPr>
          <w:trHeight w:val="285"/>
          <w:jc w:val="center"/>
        </w:trPr>
        <w:tc>
          <w:tcPr>
            <w:tcW w:w="3080" w:type="dxa"/>
            <w:tcBorders>
              <w:top w:val="nil"/>
              <w:left w:val="single" w:sz="4" w:space="0" w:color="auto"/>
              <w:bottom w:val="single" w:sz="4" w:space="0" w:color="auto"/>
              <w:right w:val="single" w:sz="4" w:space="0" w:color="auto"/>
            </w:tcBorders>
            <w:shd w:val="clear" w:color="auto" w:fill="auto"/>
            <w:vAlign w:val="bottom"/>
            <w:hideMark/>
          </w:tcPr>
          <w:p w14:paraId="74D10BFB" w14:textId="77777777" w:rsidR="00CC0FA2" w:rsidRPr="00320078" w:rsidRDefault="00CC0FA2" w:rsidP="00CC0FA2">
            <w:pPr>
              <w:spacing w:after="0" w:line="240" w:lineRule="auto"/>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Minutes taken</w:t>
            </w:r>
          </w:p>
        </w:tc>
        <w:tc>
          <w:tcPr>
            <w:tcW w:w="1120" w:type="dxa"/>
            <w:tcBorders>
              <w:top w:val="nil"/>
              <w:left w:val="nil"/>
              <w:bottom w:val="single" w:sz="4" w:space="0" w:color="auto"/>
              <w:right w:val="single" w:sz="4" w:space="0" w:color="auto"/>
            </w:tcBorders>
            <w:shd w:val="clear" w:color="auto" w:fill="auto"/>
            <w:vAlign w:val="bottom"/>
            <w:hideMark/>
          </w:tcPr>
          <w:p w14:paraId="12C5A2AF" w14:textId="77777777" w:rsidR="00CC0FA2" w:rsidRPr="00320078" w:rsidRDefault="00CC0FA2" w:rsidP="00CC0FA2">
            <w:pPr>
              <w:keepNext/>
              <w:spacing w:after="0" w:line="240" w:lineRule="auto"/>
              <w:jc w:val="right"/>
              <w:rPr>
                <w:rFonts w:eastAsia="Times New Roman" w:cs="Calibri"/>
                <w:color w:val="000000"/>
                <w:kern w:val="0"/>
                <w:szCs w:val="21"/>
                <w:lang w:eastAsia="en-CA"/>
                <w14:ligatures w14:val="none"/>
              </w:rPr>
            </w:pPr>
            <w:r w:rsidRPr="00320078">
              <w:rPr>
                <w:rFonts w:eastAsia="Times New Roman" w:cs="Calibri"/>
                <w:color w:val="000000"/>
                <w:kern w:val="0"/>
                <w:szCs w:val="21"/>
                <w:lang w:eastAsia="en-CA"/>
                <w14:ligatures w14:val="none"/>
              </w:rPr>
              <w:t>53.3</w:t>
            </w:r>
          </w:p>
        </w:tc>
      </w:tr>
    </w:tbl>
    <w:p w14:paraId="780E8B5C" w14:textId="688D753C" w:rsidR="00180141" w:rsidRDefault="00180141" w:rsidP="00CC0FA2">
      <w:pPr>
        <w:pStyle w:val="Caption"/>
      </w:pPr>
    </w:p>
    <w:p w14:paraId="41295134" w14:textId="3843CB42" w:rsidR="00A33E54" w:rsidRPr="007F55D7" w:rsidRDefault="0062295B" w:rsidP="0062295B">
      <w:pPr>
        <w:pStyle w:val="Heading4"/>
      </w:pPr>
      <w:r>
        <w:t>2.2.2</w:t>
      </w:r>
      <w:r w:rsidR="00396ABD">
        <w:t>.</w:t>
      </w:r>
      <w:r w:rsidR="004C6E0E">
        <w:t>2</w:t>
      </w:r>
      <w:r w:rsidR="00396ABD">
        <w:t xml:space="preserve"> </w:t>
      </w:r>
      <w:r w:rsidR="009F3074">
        <w:t>Motor</w:t>
      </w:r>
    </w:p>
    <w:p w14:paraId="0C7F97BD" w14:textId="4941E6CF" w:rsidR="004F4522" w:rsidRPr="004F4522" w:rsidRDefault="004F4522" w:rsidP="004F4522">
      <w:r>
        <w:t>For the cutterhead rotation system, the system will rotate at a rate of 5 RPM.</w:t>
      </w:r>
      <w:r w:rsidR="0074612C" w:rsidRPr="0074612C">
        <w:t xml:space="preserve"> </w:t>
      </w:r>
      <w:r w:rsidR="0074612C">
        <w:t>Based on the Calculation for the Power required for the Cutterhead System (see section 2.2.6) the max power draw seen</w:t>
      </w:r>
      <w:r w:rsidR="00FA0B1D">
        <w:t xml:space="preserve"> 12.8</w:t>
      </w:r>
      <w:r w:rsidR="006120D2">
        <w:t>8</w:t>
      </w:r>
      <w:r w:rsidR="001162D0">
        <w:t xml:space="preserve"> kW (17.2</w:t>
      </w:r>
      <w:r w:rsidR="006120D2">
        <w:t>7</w:t>
      </w:r>
      <w:r w:rsidR="001162D0">
        <w:t xml:space="preserve"> HP), with the torque from this system being 24.6</w:t>
      </w:r>
      <w:r w:rsidR="00ED1633">
        <w:t xml:space="preserve"> </w:t>
      </w:r>
      <w:proofErr w:type="spellStart"/>
      <w:r w:rsidR="00ED1633">
        <w:t>kNm</w:t>
      </w:r>
      <w:proofErr w:type="spellEnd"/>
      <w:r w:rsidR="00ED1633">
        <w:t xml:space="preserve">. </w:t>
      </w:r>
      <w:r w:rsidR="00240C59">
        <w:t xml:space="preserve">Based on these values, </w:t>
      </w:r>
      <w:r w:rsidR="006207DA">
        <w:t>the 480V 3-Phase power will be used and the motor being used (</w:t>
      </w:r>
      <w:r w:rsidR="00D05FC7" w:rsidRPr="00D05FC7">
        <w:t>Marathon GT1026A</w:t>
      </w:r>
      <w:r w:rsidR="00D05FC7">
        <w:t>)</w:t>
      </w:r>
      <w:r w:rsidR="00C549E2">
        <w:t xml:space="preserve"> is a </w:t>
      </w:r>
      <w:r w:rsidR="000F0530">
        <w:t xml:space="preserve">20 HP, 3-phase motor, </w:t>
      </w:r>
      <w:r w:rsidR="00FF7C96">
        <w:t xml:space="preserve">with </w:t>
      </w:r>
      <w:r w:rsidR="00010019">
        <w:t xml:space="preserve">a rated motor speed of </w:t>
      </w:r>
      <w:r w:rsidR="00DB523F">
        <w:t>1180 RPM</w:t>
      </w:r>
      <w:r w:rsidR="003831A9">
        <w:t>, meeting the torque requirements</w:t>
      </w:r>
      <w:r w:rsidR="00860925">
        <w:t xml:space="preserve"> when using the proper gearbox. </w:t>
      </w:r>
    </w:p>
    <w:p w14:paraId="48759819" w14:textId="3227274F" w:rsidR="00860925" w:rsidRDefault="00B8178A" w:rsidP="004F4522">
      <w:r>
        <w:t xml:space="preserve">The motor has a standard </w:t>
      </w:r>
      <w:r w:rsidR="006C191F">
        <w:t>286T</w:t>
      </w:r>
      <w:r w:rsidR="004D418B">
        <w:t xml:space="preserve"> frame, with an </w:t>
      </w:r>
      <w:r w:rsidR="00015B24">
        <w:t xml:space="preserve">overall length of </w:t>
      </w:r>
      <w:r w:rsidR="006A0FAB">
        <w:t>28.14</w:t>
      </w:r>
      <w:r w:rsidR="006918BE">
        <w:t>”, base plate width of 13.94”</w:t>
      </w:r>
      <w:r w:rsidR="006108E0">
        <w:t xml:space="preserve">, </w:t>
      </w:r>
      <w:r w:rsidR="00892F05">
        <w:t>and shaft diameter of</w:t>
      </w:r>
      <w:r w:rsidR="00D43FC8">
        <w:t xml:space="preserve"> 1.875</w:t>
      </w:r>
      <w:r w:rsidR="00A416E9">
        <w:t>”</w:t>
      </w:r>
      <w:r w:rsidR="005B5100">
        <w:t>. The motor weigh</w:t>
      </w:r>
      <w:r w:rsidR="00633CEF">
        <w:t xml:space="preserve">ts </w:t>
      </w:r>
      <w:r w:rsidR="00AB1D6D">
        <w:t xml:space="preserve">385 lbs. </w:t>
      </w:r>
      <w:r w:rsidR="008E45BB">
        <w:t xml:space="preserve">The motor schematic can be seen in </w:t>
      </w:r>
    </w:p>
    <w:p w14:paraId="1FCF33BF" w14:textId="77777777" w:rsidR="00103337" w:rsidRDefault="00103337" w:rsidP="004F4522"/>
    <w:p w14:paraId="2467E115" w14:textId="77777777" w:rsidR="008E45BB" w:rsidRDefault="00103337" w:rsidP="009B1091">
      <w:pPr>
        <w:keepNext/>
        <w:jc w:val="center"/>
      </w:pPr>
      <w:r>
        <w:rPr>
          <w:noProof/>
        </w:rPr>
        <w:lastRenderedPageBreak/>
        <w:drawing>
          <wp:inline distT="0" distB="0" distL="0" distR="0" wp14:anchorId="2B31F6B2" wp14:editId="4CF385E0">
            <wp:extent cx="5349667" cy="3406412"/>
            <wp:effectExtent l="0" t="0" r="0" b="0"/>
            <wp:docPr id="338049416" name="Picture 1"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49416" name="Picture 1" descr="A blueprint of a machine&#10;&#10;Description automatically generated"/>
                    <pic:cNvPicPr/>
                  </pic:nvPicPr>
                  <pic:blipFill>
                    <a:blip r:embed="rId26"/>
                    <a:stretch>
                      <a:fillRect/>
                    </a:stretch>
                  </pic:blipFill>
                  <pic:spPr>
                    <a:xfrm>
                      <a:off x="0" y="0"/>
                      <a:ext cx="5351201" cy="3407389"/>
                    </a:xfrm>
                    <a:prstGeom prst="rect">
                      <a:avLst/>
                    </a:prstGeom>
                  </pic:spPr>
                </pic:pic>
              </a:graphicData>
            </a:graphic>
          </wp:inline>
        </w:drawing>
      </w:r>
    </w:p>
    <w:p w14:paraId="1F1C7222" w14:textId="4394A2ED" w:rsidR="00103337" w:rsidRPr="004F4522" w:rsidRDefault="008E45BB" w:rsidP="008E45BB">
      <w:pPr>
        <w:pStyle w:val="Caption"/>
      </w:pPr>
      <w:bookmarkStart w:id="31" w:name="_Toc183847328"/>
      <w:r>
        <w:t xml:space="preserve">Figure </w:t>
      </w:r>
      <w:fldSimple w:instr=" SEQ Figure \* ARABIC ">
        <w:r w:rsidR="002444A8">
          <w:rPr>
            <w:noProof/>
          </w:rPr>
          <w:t>11</w:t>
        </w:r>
      </w:fldSimple>
      <w:r>
        <w:t>: Motor Schematic for the Marathon GT1026A</w:t>
      </w:r>
      <w:bookmarkEnd w:id="31"/>
    </w:p>
    <w:p w14:paraId="33D44BB1" w14:textId="5607E070" w:rsidR="004C79C2" w:rsidRDefault="004C79C2" w:rsidP="007F55D7">
      <w:r>
        <w:t xml:space="preserve">Have extruded portions on the cutterhead, which will enable bolts to </w:t>
      </w:r>
      <w:r w:rsidR="00543129">
        <w:t xml:space="preserve">fasten </w:t>
      </w:r>
      <w:r w:rsidR="000B19B2">
        <w:t>onto the shaft</w:t>
      </w:r>
    </w:p>
    <w:p w14:paraId="41E2509D" w14:textId="7F18E9FF" w:rsidR="00595CB4" w:rsidRPr="007F55D7" w:rsidRDefault="00595CB4" w:rsidP="003E25FE">
      <w:pPr>
        <w:ind w:firstLine="720"/>
      </w:pPr>
      <w:r>
        <w:t xml:space="preserve">Extrude a circle at the center which will be </w:t>
      </w:r>
    </w:p>
    <w:p w14:paraId="42F45807" w14:textId="57B498C9" w:rsidR="00103337" w:rsidRPr="00103337" w:rsidRDefault="004C610B" w:rsidP="00103337">
      <w:pPr>
        <w:rPr>
          <w:szCs w:val="21"/>
        </w:rPr>
      </w:pPr>
      <w:r>
        <w:rPr>
          <w:szCs w:val="21"/>
        </w:rPr>
        <w:t xml:space="preserve">The shaft </w:t>
      </w:r>
      <w:r w:rsidR="00530443">
        <w:rPr>
          <w:szCs w:val="21"/>
        </w:rPr>
        <w:t>is cylindrical</w:t>
      </w:r>
      <w:r w:rsidR="00E52C8F">
        <w:rPr>
          <w:szCs w:val="21"/>
        </w:rPr>
        <w:t xml:space="preserve"> </w:t>
      </w:r>
      <w:r w:rsidR="00A72CC1">
        <w:rPr>
          <w:szCs w:val="21"/>
        </w:rPr>
        <w:t xml:space="preserve">is shape, and hollow at the center to optimize </w:t>
      </w:r>
      <w:r w:rsidR="0014292C">
        <w:rPr>
          <w:szCs w:val="21"/>
        </w:rPr>
        <w:t xml:space="preserve">material and </w:t>
      </w:r>
      <w:r w:rsidR="00E25768">
        <w:rPr>
          <w:szCs w:val="21"/>
        </w:rPr>
        <w:t xml:space="preserve">weight. </w:t>
      </w:r>
      <w:r w:rsidR="00A20520">
        <w:rPr>
          <w:szCs w:val="21"/>
        </w:rPr>
        <w:t>The shaft is bolted to the cutter head</w:t>
      </w:r>
      <w:r w:rsidR="00593F78">
        <w:rPr>
          <w:szCs w:val="21"/>
        </w:rPr>
        <w:t xml:space="preserve"> with </w:t>
      </w:r>
      <w:r w:rsidR="00744BE0">
        <w:rPr>
          <w:szCs w:val="21"/>
        </w:rPr>
        <w:t xml:space="preserve">six bolts in a circle formation. </w:t>
      </w:r>
    </w:p>
    <w:p w14:paraId="70F28043" w14:textId="7FE14340" w:rsidR="003F2527" w:rsidRDefault="00385BD1" w:rsidP="00175D9A">
      <w:pPr>
        <w:pStyle w:val="Heading4"/>
      </w:pPr>
      <w:r>
        <w:t>2.2.</w:t>
      </w:r>
      <w:r w:rsidR="00396ABD">
        <w:t>2</w:t>
      </w:r>
      <w:r w:rsidR="00175D9A">
        <w:t>.</w:t>
      </w:r>
      <w:r w:rsidR="004C6E0E">
        <w:t>3</w:t>
      </w:r>
      <w:r>
        <w:t xml:space="preserve"> </w:t>
      </w:r>
      <w:r w:rsidR="003F2527">
        <w:t>Gear Box</w:t>
      </w:r>
    </w:p>
    <w:p w14:paraId="5F3C6CFC" w14:textId="55BC1074" w:rsidR="00B0397A" w:rsidRDefault="00B0397A" w:rsidP="00B0397A">
      <w:r>
        <w:t xml:space="preserve">The </w:t>
      </w:r>
      <w:r w:rsidR="00660A32">
        <w:t>cutterhead</w:t>
      </w:r>
      <w:r>
        <w:t xml:space="preserve"> </w:t>
      </w:r>
      <w:r w:rsidR="00660A32">
        <w:t>will need to spin at around 5 rpm,</w:t>
      </w:r>
      <w:r>
        <w:t xml:space="preserve"> </w:t>
      </w:r>
      <w:r w:rsidR="004C5957">
        <w:t xml:space="preserve">due to this </w:t>
      </w:r>
      <w:r w:rsidR="00457749">
        <w:t xml:space="preserve">a gearbox </w:t>
      </w:r>
      <w:r w:rsidR="00243718">
        <w:t>with a high ratio</w:t>
      </w:r>
      <w:r w:rsidR="007E3337">
        <w:t>,</w:t>
      </w:r>
      <w:r w:rsidR="00AD30D0">
        <w:t xml:space="preserve"> around</w:t>
      </w:r>
      <w:r w:rsidR="00243718">
        <w:t xml:space="preserve"> </w:t>
      </w:r>
      <w:r w:rsidR="007E3337">
        <w:t>2</w:t>
      </w:r>
      <w:r w:rsidR="00DB407C">
        <w:t>25</w:t>
      </w:r>
      <w:r w:rsidR="007E3337">
        <w:t>:</w:t>
      </w:r>
      <w:r w:rsidR="00243718">
        <w:t>1</w:t>
      </w:r>
      <w:r w:rsidR="007E3337">
        <w:t>,</w:t>
      </w:r>
      <w:r w:rsidR="00457749">
        <w:t xml:space="preserve"> will be needed for the rotation of the </w:t>
      </w:r>
      <w:r w:rsidR="00FD7D4D">
        <w:t xml:space="preserve">cutterhead. </w:t>
      </w:r>
      <w:r w:rsidR="001F00CB">
        <w:t>A</w:t>
      </w:r>
      <w:r w:rsidR="00CD3E5C">
        <w:t xml:space="preserve"> </w:t>
      </w:r>
      <w:r w:rsidR="001B17F7">
        <w:t>3</w:t>
      </w:r>
      <w:r w:rsidR="00CD3E5C">
        <w:t>-stage</w:t>
      </w:r>
      <w:r w:rsidR="00EB48C8">
        <w:t xml:space="preserve"> planetary gearbox</w:t>
      </w:r>
      <w:r w:rsidR="001F00CB">
        <w:t xml:space="preserve"> </w:t>
      </w:r>
      <w:r w:rsidR="001B17F7">
        <w:t>will</w:t>
      </w:r>
      <w:r w:rsidR="001F00CB">
        <w:t xml:space="preserve"> be </w:t>
      </w:r>
      <w:r w:rsidR="008D516D">
        <w:t xml:space="preserve">planned for </w:t>
      </w:r>
      <w:r w:rsidR="00F91D8E">
        <w:t xml:space="preserve">use </w:t>
      </w:r>
      <w:r w:rsidR="00B272E8">
        <w:t xml:space="preserve">in this application due to </w:t>
      </w:r>
      <w:r w:rsidR="00224FC7">
        <w:t xml:space="preserve">its ability to </w:t>
      </w:r>
      <w:r w:rsidR="00720BE9">
        <w:t xml:space="preserve">handle high gear ratios, </w:t>
      </w:r>
      <w:r w:rsidR="00243718">
        <w:t>high torque and a compact design</w:t>
      </w:r>
      <w:r w:rsidR="00441115">
        <w:t xml:space="preserve">, refer to </w:t>
      </w:r>
      <w:r w:rsidR="00E12A16">
        <w:fldChar w:fldCharType="begin"/>
      </w:r>
      <w:r w:rsidR="00E12A16">
        <w:instrText xml:space="preserve"> REF _Ref183619565 \h </w:instrText>
      </w:r>
      <w:r w:rsidR="00E12A16">
        <w:fldChar w:fldCharType="separate"/>
      </w:r>
      <w:r w:rsidR="00E12A16">
        <w:t xml:space="preserve">Figure </w:t>
      </w:r>
      <w:r w:rsidR="00E12A16">
        <w:rPr>
          <w:noProof/>
        </w:rPr>
        <w:t>1</w:t>
      </w:r>
      <w:r w:rsidR="00E12A16">
        <w:fldChar w:fldCharType="end"/>
      </w:r>
      <w:r w:rsidR="00243718">
        <w:t xml:space="preserve">. </w:t>
      </w:r>
    </w:p>
    <w:p w14:paraId="0D0665B4" w14:textId="3B305A3E" w:rsidR="00CD3E5C" w:rsidRDefault="00CD3E5C" w:rsidP="00B0397A">
      <w:r>
        <w:t xml:space="preserve">This will be situated above the </w:t>
      </w:r>
      <w:r w:rsidR="009750D2">
        <w:t xml:space="preserve">main shaft </w:t>
      </w:r>
      <w:r w:rsidR="00013113">
        <w:t xml:space="preserve">and </w:t>
      </w:r>
      <w:r w:rsidR="004F12C7">
        <w:t xml:space="preserve">be fastened to the shaft via bolts. The gearbox itself will be fastened to </w:t>
      </w:r>
      <w:r w:rsidR="008C353F">
        <w:t xml:space="preserve">the sides of the </w:t>
      </w:r>
      <w:r w:rsidR="00910B98">
        <w:t xml:space="preserve">shield. The motor will then be coupled </w:t>
      </w:r>
      <w:r w:rsidR="001F40B8">
        <w:t xml:space="preserve">onto the gearbox and be directly above the </w:t>
      </w:r>
      <w:r w:rsidR="003D2EB5">
        <w:t xml:space="preserve">box. This is done for </w:t>
      </w:r>
      <w:r w:rsidR="008B64F8">
        <w:t>simplicity, making it so all motor and gearbox items are situated vertically above the shaft.</w:t>
      </w:r>
    </w:p>
    <w:p w14:paraId="6ABCEB52" w14:textId="6D5B3DC1" w:rsidR="00822CBB" w:rsidRDefault="00A756BA" w:rsidP="00822CBB">
      <w:r>
        <w:t>The main components will include the outer casing of the gearbox, and the gears themselves. The outer casing will be developed by the team in a way</w:t>
      </w:r>
      <w:r w:rsidR="00822CBB">
        <w:t>,</w:t>
      </w:r>
      <w:r>
        <w:t xml:space="preserve"> so it fits properly inside the </w:t>
      </w:r>
      <w:r w:rsidR="009E4F11">
        <w:t xml:space="preserve">shield. </w:t>
      </w:r>
      <w:r w:rsidR="00394DAE">
        <w:t xml:space="preserve">The team will outsource the </w:t>
      </w:r>
      <w:r w:rsidR="00D3453E">
        <w:t xml:space="preserve">manufacturing of the </w:t>
      </w:r>
      <w:r w:rsidR="00394DAE">
        <w:t xml:space="preserve">gearbox, examples of places to get it from are </w:t>
      </w:r>
      <w:proofErr w:type="spellStart"/>
      <w:r w:rsidR="00394DAE">
        <w:t>Pcbway</w:t>
      </w:r>
      <w:proofErr w:type="spellEnd"/>
      <w:r w:rsidR="00394DAE">
        <w:t xml:space="preserve">, </w:t>
      </w:r>
      <w:proofErr w:type="spellStart"/>
      <w:r w:rsidR="00394DAE">
        <w:t>JLCpcb</w:t>
      </w:r>
      <w:proofErr w:type="spellEnd"/>
      <w:r w:rsidR="00394DAE">
        <w:t xml:space="preserve"> and </w:t>
      </w:r>
      <w:proofErr w:type="spellStart"/>
      <w:r w:rsidR="00394DAE">
        <w:t>Psway</w:t>
      </w:r>
      <w:proofErr w:type="spellEnd"/>
      <w:r w:rsidR="00394DAE">
        <w:t xml:space="preserve">, Hyperloop team has used </w:t>
      </w:r>
      <w:proofErr w:type="spellStart"/>
      <w:r w:rsidR="00394DAE">
        <w:t>pmpcnc</w:t>
      </w:r>
      <w:proofErr w:type="spellEnd"/>
      <w:r w:rsidR="00394DAE">
        <w:t xml:space="preserve"> in the past.</w:t>
      </w:r>
    </w:p>
    <w:p w14:paraId="0B0F14AC" w14:textId="1B080929" w:rsidR="008B64F8" w:rsidRDefault="008F60FF" w:rsidP="00B0397A">
      <w:r>
        <w:t xml:space="preserve">To keep in mind in the design will be </w:t>
      </w:r>
      <w:r w:rsidR="00C23D20">
        <w:t xml:space="preserve">items such as </w:t>
      </w:r>
      <w:r w:rsidR="00585670">
        <w:t>how tight the mesh is,</w:t>
      </w:r>
      <w:r w:rsidR="00E12A16">
        <w:t xml:space="preserve"> as</w:t>
      </w:r>
      <w:r w:rsidR="00822CBB">
        <w:t xml:space="preserve"> too little mesh</w:t>
      </w:r>
      <w:r w:rsidR="00E12A16">
        <w:t>,</w:t>
      </w:r>
      <w:r w:rsidR="00822CBB">
        <w:t xml:space="preserve"> </w:t>
      </w:r>
      <w:r w:rsidR="00E12A16">
        <w:t>c</w:t>
      </w:r>
      <w:r w:rsidR="00822CBB">
        <w:t>an cause no power transfer, derailment, or gears to wear down faster</w:t>
      </w:r>
      <w:r w:rsidR="00E12A16">
        <w:t xml:space="preserve">. </w:t>
      </w:r>
      <w:r w:rsidR="00822CBB">
        <w:t>Too much mesh</w:t>
      </w:r>
      <w:r w:rsidR="00E12A16">
        <w:t>, c</w:t>
      </w:r>
      <w:r w:rsidR="00822CBB">
        <w:t>an cause unwanted friction and inefficiencies in the drive system</w:t>
      </w:r>
      <w:r w:rsidR="00E12A16">
        <w:t xml:space="preserve">. </w:t>
      </w:r>
      <w:r w:rsidR="00822CBB">
        <w:t>Improper shaft spacing</w:t>
      </w:r>
      <w:r w:rsidR="00E12A16">
        <w:t>, c</w:t>
      </w:r>
      <w:r w:rsidR="00822CBB">
        <w:t>an cause erratic spacing and amplitude in vibrations</w:t>
      </w:r>
      <w:r w:rsidR="00E12A16">
        <w:t xml:space="preserve">. </w:t>
      </w:r>
      <w:r w:rsidR="00822CBB">
        <w:t>Real-time monitoring of mesh stiffness can help identify potential issues early on. This can help improve the gearbox's performance, reliability, and efficiency.</w:t>
      </w:r>
    </w:p>
    <w:p w14:paraId="3C1822AE" w14:textId="3475FB32" w:rsidR="00A30254" w:rsidRDefault="00A30254" w:rsidP="00B0397A">
      <w:r>
        <w:lastRenderedPageBreak/>
        <w:t xml:space="preserve">The gears will be purchased and will have a </w:t>
      </w:r>
      <w:r w:rsidR="00685BD6">
        <w:t>~6</w:t>
      </w:r>
      <w:r>
        <w:t>:1 reduction for each</w:t>
      </w:r>
      <w:r w:rsidR="00685BD6">
        <w:t xml:space="preserve"> stage</w:t>
      </w:r>
      <w:r>
        <w:t>.</w:t>
      </w:r>
    </w:p>
    <w:p w14:paraId="5462D0A5" w14:textId="0C07F7D6" w:rsidR="00441115" w:rsidRDefault="002B6596" w:rsidP="00441115">
      <w:pPr>
        <w:keepNext/>
      </w:pPr>
      <w:r>
        <w:rPr>
          <w:noProof/>
        </w:rPr>
        <w:drawing>
          <wp:inline distT="0" distB="0" distL="0" distR="0" wp14:anchorId="4CF9C9E1" wp14:editId="008BBE16">
            <wp:extent cx="5819775" cy="2305050"/>
            <wp:effectExtent l="0" t="0" r="0" b="0"/>
            <wp:docPr id="172902285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19775" cy="2305050"/>
                    </a:xfrm>
                    <a:prstGeom prst="rect">
                      <a:avLst/>
                    </a:prstGeom>
                    <a:noFill/>
                  </pic:spPr>
                </pic:pic>
              </a:graphicData>
            </a:graphic>
          </wp:inline>
        </w:drawing>
      </w:r>
    </w:p>
    <w:p w14:paraId="46EB1E9B" w14:textId="39591DD5" w:rsidR="00C1668A" w:rsidRDefault="00441115" w:rsidP="00441115">
      <w:pPr>
        <w:pStyle w:val="Caption"/>
      </w:pPr>
      <w:bookmarkStart w:id="32" w:name="_Ref183619565"/>
      <w:bookmarkStart w:id="33" w:name="_Toc183847329"/>
      <w:r>
        <w:t xml:space="preserve">Figure </w:t>
      </w:r>
      <w:fldSimple w:instr=" SEQ Figure \* ARABIC ">
        <w:r w:rsidR="002444A8">
          <w:rPr>
            <w:noProof/>
          </w:rPr>
          <w:t>12</w:t>
        </w:r>
      </w:fldSimple>
      <w:bookmarkEnd w:id="32"/>
      <w:r>
        <w:t xml:space="preserve">: </w:t>
      </w:r>
      <w:r w:rsidR="002B6596">
        <w:t>three-</w:t>
      </w:r>
      <w:r>
        <w:t xml:space="preserve"> stage planetary gearbox</w:t>
      </w:r>
      <w:r w:rsidR="00D829CD">
        <w:t xml:space="preserve"> </w:t>
      </w:r>
      <w:r w:rsidR="001B2BA4">
        <w:fldChar w:fldCharType="begin"/>
      </w:r>
      <w:r w:rsidR="001B2BA4">
        <w:instrText xml:space="preserve"> ADDIN ZOTERO_ITEM CSL_CITATION {"citationID":"bpbIPDin","properties":{"formattedCitation":"[1]","plainCitation":"[1]","noteIndex":0},"citationItems":[{"id":990,"uris":["http://zotero.org/groups/5660671/items/MGSZUQYB"],"itemData":{"id":990,"type":"article-journal","container-title":"International Journal of Recent Trends in Engineering and Technology","journalAbbreviation":"International Journal of Recent Trends in Engineering and Technology","page":"12-14","title":"Crack Failure of Planetary Gearbox Sun Gear","volume":"3","author":[{"family":"Rajagopal","given":"Dhanasekaran"},{"family":"Palanisamy","given":"Senthil"},{"family":"Santhi","given":"K."}],"issued":{"date-parts":[["2010",5,1]]}}}],"schema":"https://github.com/citation-style-language/schema/raw/master/csl-citation.json"} </w:instrText>
      </w:r>
      <w:r w:rsidR="001B2BA4">
        <w:fldChar w:fldCharType="separate"/>
      </w:r>
      <w:r w:rsidR="001B2BA4" w:rsidRPr="001B2BA4">
        <w:t>[1]</w:t>
      </w:r>
      <w:r w:rsidR="001B2BA4">
        <w:fldChar w:fldCharType="end"/>
      </w:r>
      <w:r w:rsidR="00744483">
        <w:t>.</w:t>
      </w:r>
      <w:bookmarkEnd w:id="33"/>
    </w:p>
    <w:p w14:paraId="15194EAE" w14:textId="714D9562" w:rsidR="00744483" w:rsidRPr="00744483" w:rsidRDefault="00744483" w:rsidP="00744483">
      <w:r>
        <w:t xml:space="preserve">The connection from the motor to the gearbox will be a shaft coupling, with a keyed system, see </w:t>
      </w:r>
      <w:r>
        <w:fldChar w:fldCharType="begin"/>
      </w:r>
      <w:r>
        <w:instrText xml:space="preserve"> REF _Ref183619565 \h </w:instrText>
      </w:r>
      <w:r>
        <w:fldChar w:fldCharType="separate"/>
      </w:r>
      <w:r>
        <w:t xml:space="preserve">Figure </w:t>
      </w:r>
      <w:r>
        <w:rPr>
          <w:noProof/>
        </w:rPr>
        <w:t>6</w:t>
      </w:r>
      <w:r>
        <w:fldChar w:fldCharType="end"/>
      </w:r>
      <w:r>
        <w:t>.</w:t>
      </w:r>
    </w:p>
    <w:p w14:paraId="29567302" w14:textId="77777777" w:rsidR="001D5A03" w:rsidRDefault="001D5A03" w:rsidP="001D5A03">
      <w:pPr>
        <w:keepNext/>
      </w:pPr>
      <w:r>
        <w:rPr>
          <w:noProof/>
        </w:rPr>
        <w:drawing>
          <wp:inline distT="0" distB="0" distL="0" distR="0" wp14:anchorId="532B333F" wp14:editId="3B59E43C">
            <wp:extent cx="1437640" cy="1709420"/>
            <wp:effectExtent l="0" t="0" r="0" b="0"/>
            <wp:docPr id="1539149135" name="Picture 1" descr="A close-up of a metal cylin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49135" name="Picture 1" descr="A close-up of a metal cylind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7640" cy="1709420"/>
                    </a:xfrm>
                    <a:prstGeom prst="rect">
                      <a:avLst/>
                    </a:prstGeom>
                    <a:noFill/>
                    <a:ln>
                      <a:noFill/>
                    </a:ln>
                  </pic:spPr>
                </pic:pic>
              </a:graphicData>
            </a:graphic>
          </wp:inline>
        </w:drawing>
      </w:r>
      <w:r>
        <w:t xml:space="preserve"> </w:t>
      </w:r>
      <w:r>
        <w:rPr>
          <w:noProof/>
        </w:rPr>
        <w:drawing>
          <wp:inline distT="0" distB="0" distL="0" distR="0" wp14:anchorId="02959E4E" wp14:editId="40E6B4E8">
            <wp:extent cx="1351915" cy="1570355"/>
            <wp:effectExtent l="0" t="0" r="0" b="0"/>
            <wp:docPr id="1002348592" name="Picture 2" descr="A close-up of a metal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48592" name="Picture 2" descr="A close-up of a metal object&#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51915" cy="1570355"/>
                    </a:xfrm>
                    <a:prstGeom prst="rect">
                      <a:avLst/>
                    </a:prstGeom>
                    <a:noFill/>
                    <a:ln>
                      <a:noFill/>
                    </a:ln>
                  </pic:spPr>
                </pic:pic>
              </a:graphicData>
            </a:graphic>
          </wp:inline>
        </w:drawing>
      </w:r>
    </w:p>
    <w:p w14:paraId="3B5770C7" w14:textId="643DF418" w:rsidR="001D5A03" w:rsidRDefault="001D5A03" w:rsidP="001D5A03">
      <w:pPr>
        <w:pStyle w:val="Caption"/>
      </w:pPr>
      <w:bookmarkStart w:id="34" w:name="_Ref183761474"/>
      <w:bookmarkStart w:id="35" w:name="_Toc183847330"/>
      <w:r>
        <w:t xml:space="preserve">Figure </w:t>
      </w:r>
      <w:fldSimple w:instr=" SEQ Figure \* ARABIC ">
        <w:r w:rsidR="002444A8">
          <w:rPr>
            <w:noProof/>
          </w:rPr>
          <w:t>13</w:t>
        </w:r>
      </w:fldSimple>
      <w:bookmarkEnd w:id="34"/>
      <w:r>
        <w:t xml:space="preserve">: </w:t>
      </w:r>
      <w:r w:rsidRPr="00034DFB">
        <w:t>Shaft couplings</w:t>
      </w:r>
      <w:r w:rsidR="009C2C6A">
        <w:t xml:space="preserve"> </w:t>
      </w:r>
      <w:r w:rsidR="003956C4">
        <w:fldChar w:fldCharType="begin"/>
      </w:r>
      <w:r w:rsidR="003956C4">
        <w:instrText xml:space="preserve"> ADDIN ZOTERO_ITEM CSL_CITATION {"citationID":"KjcJxMY3","properties":{"formattedCitation":"[2], [3]","plainCitation":"[2], [3]","noteIndex":0},"citationItems":[{"id":988,"uris":["http://zotero.org/groups/5660671/items/TXJBA97B"],"itemData":{"id":988,"type":"document","title":"303 Stainless Steel Hubs and Medium-Soft (Durometer 48D) Spiders","URL":"https://www.mcmaster.com/catalog/130/1471/3565N1","author":[{"literal":"McMaster Carr"}]}},{"id":986,"uris":["http://zotero.org/groups/5660671/items/JLG7TM9B"],"itemData":{"id":986,"type":"document","title":"303 stainless steel Hubs and Medium (durometer 60D) spiders","URL":"https://www.mcmaster.com/catalog/130/1471/3565N43","author":[{"literal":"McMaster-Carr"}]}}],"schema":"https://github.com/citation-style-language/schema/raw/master/csl-citation.json"} </w:instrText>
      </w:r>
      <w:r w:rsidR="003956C4">
        <w:fldChar w:fldCharType="separate"/>
      </w:r>
      <w:r w:rsidR="003956C4" w:rsidRPr="003956C4">
        <w:t>[2], [3]</w:t>
      </w:r>
      <w:bookmarkEnd w:id="35"/>
      <w:r w:rsidR="003956C4">
        <w:fldChar w:fldCharType="end"/>
      </w:r>
    </w:p>
    <w:p w14:paraId="248E608E" w14:textId="510AA954" w:rsidR="001D5A03" w:rsidRDefault="001D5A03" w:rsidP="001D5A03">
      <w:pPr>
        <w:pStyle w:val="Caption"/>
      </w:pPr>
    </w:p>
    <w:p w14:paraId="051AEE66" w14:textId="77777777" w:rsidR="001D5A03" w:rsidRPr="00427068" w:rsidRDefault="001D5A03" w:rsidP="001D5A03">
      <w:r w:rsidRPr="00427068">
        <w:t>The thick split spider on these couplings takes on twice as much torque as standard split spiders, while a set screw holds the hubs in place on your shaft. Also known as jaw couplings, use them to connect motors to pumps, mixers, and other high-torque equipment. You don’t need to lubricate them.</w:t>
      </w:r>
    </w:p>
    <w:p w14:paraId="5A4CBD75" w14:textId="50B10A4D" w:rsidR="00B57300" w:rsidRDefault="001D5A03" w:rsidP="001B2BA4">
      <w:r w:rsidRPr="00427068">
        <w:t>For a complete coupling, you’ll need two hubs, one split spider, and a split spider cover</w:t>
      </w:r>
      <w:r w:rsidR="004812E1">
        <w:t xml:space="preserve"> h</w:t>
      </w:r>
      <w:r w:rsidRPr="004812E1">
        <w:t>ubs</w:t>
      </w:r>
      <w:r w:rsidRPr="00427068">
        <w:t> attach to the end of your shaft.</w:t>
      </w:r>
      <w:r w:rsidR="004812E1">
        <w:t xml:space="preserve"> </w:t>
      </w:r>
      <w:r w:rsidRPr="004812E1">
        <w:t>Split spiders</w:t>
      </w:r>
      <w:r w:rsidRPr="00427068">
        <w:t> cushion between the two hubs to dampen vibration, reduce shocks, and handle shaft misalignment, extending the life of bearings, seals, and motors. You can replace them without having to remove the hubs or move your shaft and equipment around, which reduces the risk of needing to realign the shaft. Spiders </w:t>
      </w:r>
      <w:r w:rsidRPr="00A64EB7">
        <w:t>with medium-soft hardness</w:t>
      </w:r>
      <w:r w:rsidRPr="00427068">
        <w:t> are the most used and are good for applications that start, stop, and reverse often. Those </w:t>
      </w:r>
      <w:r w:rsidRPr="00A64EB7">
        <w:t>with medium hardness</w:t>
      </w:r>
      <w:r w:rsidRPr="00427068">
        <w:t> handle higher torque than those with medium-soft hardness, but they don’t reduce vibration as well.</w:t>
      </w:r>
      <w:r w:rsidR="00A64EB7">
        <w:t xml:space="preserve"> </w:t>
      </w:r>
      <w:r w:rsidRPr="00A64EB7">
        <w:t>Split spider covers</w:t>
      </w:r>
      <w:r w:rsidRPr="00427068">
        <w:t> hold the spider in place.</w:t>
      </w:r>
    </w:p>
    <w:p w14:paraId="31236CFE" w14:textId="5BFBED2A" w:rsidR="00A50D28" w:rsidRPr="00142653" w:rsidRDefault="00142653" w:rsidP="00142653">
      <w:pPr>
        <w:pStyle w:val="Heading3"/>
      </w:pPr>
      <w:bookmarkStart w:id="36" w:name="_Toc183847263"/>
      <w:r>
        <w:t xml:space="preserve">2.2.3 </w:t>
      </w:r>
      <w:r w:rsidR="00D45E34">
        <w:t>S</w:t>
      </w:r>
      <w:r w:rsidR="0033556C" w:rsidRPr="00DA2473">
        <w:t xml:space="preserve">oil </w:t>
      </w:r>
      <w:r w:rsidR="00D45E34">
        <w:t>Re</w:t>
      </w:r>
      <w:r w:rsidR="0033556C" w:rsidRPr="00DA2473">
        <w:t xml:space="preserve">moval </w:t>
      </w:r>
      <w:r w:rsidR="00D45E34">
        <w:t>S</w:t>
      </w:r>
      <w:r w:rsidR="0033556C" w:rsidRPr="00DA2473">
        <w:t>ystem</w:t>
      </w:r>
      <w:bookmarkEnd w:id="36"/>
    </w:p>
    <w:p w14:paraId="28DBF410" w14:textId="22B0269C" w:rsidR="00111780" w:rsidRPr="00DA2473" w:rsidRDefault="00354C28" w:rsidP="00094013">
      <w:pPr>
        <w:jc w:val="both"/>
        <w:rPr>
          <w:szCs w:val="21"/>
        </w:rPr>
      </w:pPr>
      <w:r w:rsidRPr="00DA2473">
        <w:rPr>
          <w:szCs w:val="21"/>
        </w:rPr>
        <w:t>The dist</w:t>
      </w:r>
      <w:r w:rsidR="00701473" w:rsidRPr="00DA2473">
        <w:rPr>
          <w:szCs w:val="21"/>
        </w:rPr>
        <w:t xml:space="preserve">urbed soil needs to be removed from the </w:t>
      </w:r>
      <w:r w:rsidR="00744FBF" w:rsidRPr="00DA2473">
        <w:rPr>
          <w:szCs w:val="21"/>
        </w:rPr>
        <w:t xml:space="preserve">shield </w:t>
      </w:r>
      <w:r w:rsidR="00247F8B" w:rsidRPr="00DA2473">
        <w:rPr>
          <w:szCs w:val="21"/>
        </w:rPr>
        <w:t xml:space="preserve">after </w:t>
      </w:r>
      <w:r w:rsidR="00C549E4" w:rsidRPr="00DA2473">
        <w:rPr>
          <w:szCs w:val="21"/>
        </w:rPr>
        <w:t xml:space="preserve">disturbing has been done by the cutter head. The material will come through the cutterhead and </w:t>
      </w:r>
      <w:r w:rsidR="009B7D32" w:rsidRPr="00DA2473">
        <w:rPr>
          <w:szCs w:val="21"/>
        </w:rPr>
        <w:t xml:space="preserve">due to the rotating nature of the </w:t>
      </w:r>
      <w:r w:rsidR="00CD2796" w:rsidRPr="00DA2473">
        <w:rPr>
          <w:szCs w:val="21"/>
        </w:rPr>
        <w:t xml:space="preserve">cutterhead will </w:t>
      </w:r>
      <w:r w:rsidR="00B25317" w:rsidRPr="00DA2473">
        <w:rPr>
          <w:szCs w:val="21"/>
        </w:rPr>
        <w:t xml:space="preserve">collect </w:t>
      </w:r>
      <w:r w:rsidR="00B25317" w:rsidRPr="00DA2473">
        <w:rPr>
          <w:szCs w:val="21"/>
        </w:rPr>
        <w:lastRenderedPageBreak/>
        <w:t xml:space="preserve">on the outsides of the shield. </w:t>
      </w:r>
      <w:r w:rsidR="004F7856" w:rsidRPr="00DA2473">
        <w:rPr>
          <w:szCs w:val="21"/>
        </w:rPr>
        <w:t xml:space="preserve">The </w:t>
      </w:r>
      <w:r w:rsidR="00770BA0" w:rsidRPr="00DA2473">
        <w:rPr>
          <w:szCs w:val="21"/>
        </w:rPr>
        <w:t xml:space="preserve">auger chamber will be positioned to collect soil </w:t>
      </w:r>
      <w:r w:rsidR="00D22B69" w:rsidRPr="00DA2473">
        <w:rPr>
          <w:szCs w:val="21"/>
        </w:rPr>
        <w:t xml:space="preserve">at the outer </w:t>
      </w:r>
      <w:r w:rsidR="00D873D4" w:rsidRPr="00DA2473">
        <w:rPr>
          <w:szCs w:val="21"/>
        </w:rPr>
        <w:t xml:space="preserve">rims of the cutterhead </w:t>
      </w:r>
      <w:r w:rsidR="006666C3" w:rsidRPr="00DA2473">
        <w:rPr>
          <w:szCs w:val="21"/>
        </w:rPr>
        <w:t>and then be carried upwards by an</w:t>
      </w:r>
      <w:r w:rsidR="00A40443" w:rsidRPr="00DA2473">
        <w:rPr>
          <w:szCs w:val="21"/>
        </w:rPr>
        <w:t xml:space="preserve"> auger</w:t>
      </w:r>
      <w:r w:rsidR="00422C4A" w:rsidRPr="00DA2473">
        <w:rPr>
          <w:szCs w:val="21"/>
        </w:rPr>
        <w:t xml:space="preserve">. The auger will be around </w:t>
      </w:r>
      <w:r w:rsidR="00BF40B2">
        <w:rPr>
          <w:szCs w:val="21"/>
        </w:rPr>
        <w:t>0.063m</w:t>
      </w:r>
      <w:r w:rsidR="00422C4A" w:rsidRPr="00DA2473">
        <w:rPr>
          <w:szCs w:val="21"/>
        </w:rPr>
        <w:t xml:space="preserve"> in diameter with an enclosure surrounding </w:t>
      </w:r>
      <w:r w:rsidR="00EE1E82" w:rsidRPr="00DA2473">
        <w:rPr>
          <w:szCs w:val="21"/>
        </w:rPr>
        <w:t xml:space="preserve">it. </w:t>
      </w:r>
      <w:r w:rsidR="00111780" w:rsidRPr="00DA2473">
        <w:rPr>
          <w:szCs w:val="21"/>
        </w:rPr>
        <w:t xml:space="preserve">Other options considered were a vacuum system, which would </w:t>
      </w:r>
      <w:r w:rsidR="00C910D5" w:rsidRPr="00DA2473">
        <w:rPr>
          <w:szCs w:val="21"/>
        </w:rPr>
        <w:t>use high pressures and an enclosed system to carry the clays upwards.</w:t>
      </w:r>
    </w:p>
    <w:p w14:paraId="3FFD1A02" w14:textId="31F7C279" w:rsidR="00235F55" w:rsidRDefault="00235F55" w:rsidP="00094013">
      <w:pPr>
        <w:jc w:val="both"/>
        <w:rPr>
          <w:szCs w:val="21"/>
        </w:rPr>
      </w:pPr>
      <w:r>
        <w:rPr>
          <w:szCs w:val="21"/>
        </w:rPr>
        <w:t xml:space="preserve">This auger system relies on the </w:t>
      </w:r>
      <w:r w:rsidR="0048483B">
        <w:rPr>
          <w:szCs w:val="21"/>
        </w:rPr>
        <w:t xml:space="preserve">fast rpm provided by a motor attached to the </w:t>
      </w:r>
      <w:r w:rsidR="007A30EA">
        <w:rPr>
          <w:szCs w:val="21"/>
        </w:rPr>
        <w:t>dynamic platform</w:t>
      </w:r>
      <w:r w:rsidR="0048483B">
        <w:rPr>
          <w:szCs w:val="21"/>
        </w:rPr>
        <w:t xml:space="preserve"> </w:t>
      </w:r>
      <w:r w:rsidR="00AB7EAB">
        <w:rPr>
          <w:szCs w:val="21"/>
        </w:rPr>
        <w:t xml:space="preserve">to transport clay from </w:t>
      </w:r>
      <w:r w:rsidR="00F70465">
        <w:rPr>
          <w:szCs w:val="21"/>
        </w:rPr>
        <w:t xml:space="preserve">low to high elevation. The </w:t>
      </w:r>
      <w:r w:rsidR="00993E61">
        <w:rPr>
          <w:szCs w:val="21"/>
        </w:rPr>
        <w:t xml:space="preserve">disturbed soil will </w:t>
      </w:r>
      <w:r w:rsidR="00114CC9">
        <w:rPr>
          <w:szCs w:val="21"/>
        </w:rPr>
        <w:t xml:space="preserve">build up in the </w:t>
      </w:r>
      <w:r w:rsidR="00301C12">
        <w:rPr>
          <w:szCs w:val="21"/>
        </w:rPr>
        <w:t xml:space="preserve">bottom </w:t>
      </w:r>
      <w:r w:rsidR="006F3857">
        <w:rPr>
          <w:szCs w:val="21"/>
        </w:rPr>
        <w:t xml:space="preserve">chamber of the </w:t>
      </w:r>
      <w:r w:rsidR="00CA6DB8">
        <w:rPr>
          <w:szCs w:val="21"/>
        </w:rPr>
        <w:t xml:space="preserve">of the shield, gaining upwards pressure from the continuous adding of </w:t>
      </w:r>
      <w:r w:rsidR="00906D31">
        <w:rPr>
          <w:szCs w:val="21"/>
        </w:rPr>
        <w:t xml:space="preserve">soil in the duration of the dig. The </w:t>
      </w:r>
      <w:r w:rsidR="00F83752">
        <w:rPr>
          <w:szCs w:val="21"/>
        </w:rPr>
        <w:t>spin of the cutterhead</w:t>
      </w:r>
      <w:r w:rsidR="00ED1C74">
        <w:rPr>
          <w:szCs w:val="21"/>
        </w:rPr>
        <w:t xml:space="preserve"> </w:t>
      </w:r>
      <w:r w:rsidR="0020174F">
        <w:rPr>
          <w:szCs w:val="21"/>
        </w:rPr>
        <w:t xml:space="preserve">directs the </w:t>
      </w:r>
      <w:r w:rsidR="00115760">
        <w:rPr>
          <w:szCs w:val="21"/>
        </w:rPr>
        <w:t xml:space="preserve">clay to the outer diameter inside the shield, guiding it to the auger screw. There is also a catch present </w:t>
      </w:r>
      <w:r w:rsidR="00C951E5">
        <w:rPr>
          <w:szCs w:val="21"/>
        </w:rPr>
        <w:t>at</w:t>
      </w:r>
      <w:r w:rsidR="00B75252">
        <w:rPr>
          <w:szCs w:val="21"/>
        </w:rPr>
        <w:t xml:space="preserve"> the </w:t>
      </w:r>
      <w:r w:rsidR="00C951E5">
        <w:rPr>
          <w:szCs w:val="21"/>
        </w:rPr>
        <w:t xml:space="preserve">bottom of the auger shield to </w:t>
      </w:r>
      <w:r w:rsidR="000C399A">
        <w:rPr>
          <w:szCs w:val="21"/>
        </w:rPr>
        <w:t xml:space="preserve">centralize the soil in the diameter of the auger. Once the </w:t>
      </w:r>
      <w:r w:rsidR="00E75721">
        <w:rPr>
          <w:szCs w:val="21"/>
        </w:rPr>
        <w:t>soil is centralized, the rotation of the auger transports the soil up</w:t>
      </w:r>
      <w:r w:rsidR="005967B4">
        <w:rPr>
          <w:szCs w:val="21"/>
        </w:rPr>
        <w:t xml:space="preserve">wards. The </w:t>
      </w:r>
      <w:r w:rsidR="0078363C">
        <w:rPr>
          <w:szCs w:val="21"/>
        </w:rPr>
        <w:t xml:space="preserve">plan for soil disposal once the </w:t>
      </w:r>
      <w:r w:rsidR="00DE68CE">
        <w:rPr>
          <w:szCs w:val="21"/>
        </w:rPr>
        <w:t xml:space="preserve">transported soil reaches above surface level is to add some sort of slide so that </w:t>
      </w:r>
      <w:r w:rsidR="006D036C">
        <w:rPr>
          <w:szCs w:val="21"/>
        </w:rPr>
        <w:t xml:space="preserve">it can be relocated </w:t>
      </w:r>
      <w:r w:rsidR="00752F78">
        <w:rPr>
          <w:szCs w:val="21"/>
        </w:rPr>
        <w:t xml:space="preserve">far from the </w:t>
      </w:r>
      <w:r w:rsidR="00577F27">
        <w:rPr>
          <w:szCs w:val="21"/>
        </w:rPr>
        <w:t>hole so that it will not spill back into what has already been dug.</w:t>
      </w:r>
    </w:p>
    <w:p w14:paraId="48AA7C06" w14:textId="77777777" w:rsidR="00690405" w:rsidRDefault="00690405" w:rsidP="00690405">
      <w:pPr>
        <w:keepNext/>
        <w:jc w:val="both"/>
      </w:pPr>
      <w:r>
        <w:rPr>
          <w:noProof/>
          <w:szCs w:val="21"/>
        </w:rPr>
        <w:drawing>
          <wp:inline distT="0" distB="0" distL="0" distR="0" wp14:anchorId="65F590B7" wp14:editId="3D1EF853">
            <wp:extent cx="2447925" cy="5398747"/>
            <wp:effectExtent l="0" t="0" r="0" b="0"/>
            <wp:docPr id="336883449" name="Picture 4" descr="A brown and gold object with a metal ob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883449" name="Picture 4" descr="A brown and gold object with a metal object&#10;&#10;Description automatically generated with medium confidence"/>
                    <pic:cNvPicPr/>
                  </pic:nvPicPr>
                  <pic:blipFill>
                    <a:blip r:embed="rId30">
                      <a:extLst>
                        <a:ext uri="{28A0092B-C50C-407E-A947-70E740481C1C}">
                          <a14:useLocalDpi xmlns:a14="http://schemas.microsoft.com/office/drawing/2010/main" val="0"/>
                        </a:ext>
                      </a:extLst>
                    </a:blip>
                    <a:stretch>
                      <a:fillRect/>
                    </a:stretch>
                  </pic:blipFill>
                  <pic:spPr>
                    <a:xfrm>
                      <a:off x="0" y="0"/>
                      <a:ext cx="2449157" cy="5401463"/>
                    </a:xfrm>
                    <a:prstGeom prst="rect">
                      <a:avLst/>
                    </a:prstGeom>
                  </pic:spPr>
                </pic:pic>
              </a:graphicData>
            </a:graphic>
          </wp:inline>
        </w:drawing>
      </w:r>
    </w:p>
    <w:p w14:paraId="74F530A5" w14:textId="33933D8A" w:rsidR="00690405" w:rsidRPr="00DA2473" w:rsidRDefault="00690405" w:rsidP="00690405">
      <w:pPr>
        <w:pStyle w:val="Caption"/>
        <w:jc w:val="both"/>
        <w:rPr>
          <w:szCs w:val="21"/>
        </w:rPr>
      </w:pPr>
      <w:bookmarkStart w:id="37" w:name="_Toc183847331"/>
      <w:r>
        <w:t xml:space="preserve">Figure </w:t>
      </w:r>
      <w:fldSimple w:instr=" SEQ Figure \* ARABIC ">
        <w:r w:rsidR="002444A8">
          <w:rPr>
            <w:noProof/>
          </w:rPr>
          <w:t>14</w:t>
        </w:r>
      </w:fldSimple>
      <w:r>
        <w:t>: Auger Screw for Clay Removal</w:t>
      </w:r>
      <w:bookmarkEnd w:id="37"/>
    </w:p>
    <w:p w14:paraId="6A929549" w14:textId="02678AA7" w:rsidR="006E59F2" w:rsidRPr="006E59F2" w:rsidRDefault="0028365A" w:rsidP="7A5636CA">
      <w:pPr>
        <w:pStyle w:val="Heading3"/>
        <w:numPr>
          <w:ilvl w:val="2"/>
          <w:numId w:val="17"/>
        </w:numPr>
      </w:pPr>
      <w:bookmarkStart w:id="38" w:name="_Toc183847264"/>
      <w:r w:rsidRPr="00DA2473">
        <w:lastRenderedPageBreak/>
        <w:t xml:space="preserve">Soil </w:t>
      </w:r>
      <w:r w:rsidR="00D45E34">
        <w:t>R</w:t>
      </w:r>
      <w:r w:rsidRPr="00DA2473">
        <w:t xml:space="preserve">emoval </w:t>
      </w:r>
      <w:r w:rsidR="00D45E34">
        <w:t>R</w:t>
      </w:r>
      <w:r w:rsidR="00A13872" w:rsidRPr="00DA2473">
        <w:t xml:space="preserve">otation </w:t>
      </w:r>
      <w:r w:rsidR="00D45E34">
        <w:t>S</w:t>
      </w:r>
      <w:r w:rsidR="00A13872" w:rsidRPr="00DA2473">
        <w:t>ystem</w:t>
      </w:r>
      <w:bookmarkEnd w:id="38"/>
    </w:p>
    <w:p w14:paraId="57264DA6" w14:textId="05547280" w:rsidR="0038184E" w:rsidRDefault="3BD6BFE6" w:rsidP="0038184E">
      <w:r>
        <w:t xml:space="preserve">For the soil </w:t>
      </w:r>
      <w:r w:rsidR="696A6BDF">
        <w:t>removal</w:t>
      </w:r>
      <w:r>
        <w:t xml:space="preserve"> rotation system, </w:t>
      </w:r>
      <w:r w:rsidR="65859420">
        <w:t xml:space="preserve">the system will rotate at a rate of 50 RPM. </w:t>
      </w:r>
      <w:r w:rsidR="22597F2F">
        <w:t xml:space="preserve">This was determined by </w:t>
      </w:r>
      <w:r w:rsidR="00AF30F8">
        <w:t xml:space="preserve">the properties of the </w:t>
      </w:r>
      <w:r w:rsidR="00AF1AF7">
        <w:t xml:space="preserve">clay and by the size of the </w:t>
      </w:r>
      <w:r w:rsidR="00E368AB">
        <w:t xml:space="preserve">auger flights which are doing the extraction. The </w:t>
      </w:r>
      <w:r w:rsidR="00D61B94">
        <w:t>a</w:t>
      </w:r>
      <w:r w:rsidR="00E368AB">
        <w:t>uger flights are 0.06m</w:t>
      </w:r>
      <w:r w:rsidR="00D61B94">
        <w:t xml:space="preserve"> in radius, </w:t>
      </w:r>
      <w:r w:rsidR="005201FD">
        <w:t xml:space="preserve">distance from the edge of the flight to the internal shaft. </w:t>
      </w:r>
      <w:r w:rsidR="005F16AA">
        <w:t xml:space="preserve">This gives </w:t>
      </w:r>
      <w:r w:rsidR="00E06C7A">
        <w:t xml:space="preserve">the soil a small area </w:t>
      </w:r>
      <w:r w:rsidR="00E527F9">
        <w:t xml:space="preserve">to be </w:t>
      </w:r>
      <w:r w:rsidR="009F0B15">
        <w:t xml:space="preserve">carried on of </w:t>
      </w:r>
      <w:r w:rsidR="004F7C81">
        <w:t>around ~</w:t>
      </w:r>
      <w:r w:rsidR="00733413">
        <w:t>0.01m^2.</w:t>
      </w:r>
      <w:r w:rsidR="00516C98">
        <w:t xml:space="preserve"> </w:t>
      </w:r>
      <w:r w:rsidR="00820BB2">
        <w:t xml:space="preserve">The soil being made predominantly of clay means that it will have a low friction angle, </w:t>
      </w:r>
      <w:r w:rsidR="00995487">
        <w:t>an assumption was made that it</w:t>
      </w:r>
      <w:r w:rsidR="00820BB2">
        <w:t xml:space="preserve"> </w:t>
      </w:r>
      <w:r w:rsidR="00995487">
        <w:t xml:space="preserve">likely ranges from around 10 – 20 degrees. This means that the excavated clayey sand </w:t>
      </w:r>
      <w:r w:rsidR="00793EF8">
        <w:t xml:space="preserve">will </w:t>
      </w:r>
      <w:r w:rsidR="005453FA">
        <w:t xml:space="preserve">not pile up high and remain </w:t>
      </w:r>
      <w:r w:rsidR="00CA43DD">
        <w:t xml:space="preserve">on the flights, rather it will form a </w:t>
      </w:r>
      <w:r w:rsidR="002D17A1">
        <w:t xml:space="preserve">thinner layer. </w:t>
      </w:r>
    </w:p>
    <w:p w14:paraId="31B60024" w14:textId="6EDCDE75" w:rsidR="00733413" w:rsidRPr="00733413" w:rsidRDefault="00516C98" w:rsidP="0038184E">
      <w:pPr>
        <w:rPr>
          <w:rFonts w:eastAsiaTheme="minorEastAsia"/>
        </w:rPr>
      </w:pPr>
      <m:oMathPara>
        <m:oMath>
          <m:r>
            <w:rPr>
              <w:rFonts w:ascii="Cambria Math" w:hAnsi="Cambria Math"/>
            </w:rPr>
            <m:t>Area of Annulus = π(</m:t>
          </m:r>
          <m:sSup>
            <m:sSupPr>
              <m:ctrlPr>
                <w:rPr>
                  <w:rFonts w:ascii="Cambria Math" w:hAnsi="Cambria Math"/>
                  <w:i/>
                  <w:vertAlign w:val="superscript"/>
                </w:rPr>
              </m:ctrlPr>
            </m:sSupPr>
            <m:e>
              <m:r>
                <w:rPr>
                  <w:rFonts w:ascii="Cambria Math" w:hAnsi="Cambria Math"/>
                </w:rPr>
                <m:t>R</m:t>
              </m:r>
              <m:ctrlPr>
                <w:rPr>
                  <w:rFonts w:ascii="Cambria Math" w:hAnsi="Cambria Math"/>
                  <w:i/>
                </w:rPr>
              </m:ctrlPr>
            </m:e>
            <m:sup>
              <m:r>
                <w:rPr>
                  <w:rFonts w:ascii="Cambria Math" w:hAnsi="Cambria Math"/>
                  <w:vertAlign w:val="superscript"/>
                </w:rPr>
                <m:t>2</m:t>
              </m:r>
            </m:sup>
          </m:sSup>
          <m:r>
            <w:rPr>
              <w:rFonts w:ascii="Cambria Math" w:hAnsi="Cambria Math"/>
            </w:rPr>
            <m:t>-</m:t>
          </m:r>
          <m:sSup>
            <m:sSupPr>
              <m:ctrlPr>
                <w:rPr>
                  <w:rFonts w:ascii="Cambria Math" w:hAnsi="Cambria Math"/>
                  <w:i/>
                  <w:vertAlign w:val="superscript"/>
                </w:rPr>
              </m:ctrlPr>
            </m:sSupPr>
            <m:e>
              <m:r>
                <w:rPr>
                  <w:rFonts w:ascii="Cambria Math" w:hAnsi="Cambria Math"/>
                </w:rPr>
                <m:t>r</m:t>
              </m:r>
              <m:ctrlPr>
                <w:rPr>
                  <w:rFonts w:ascii="Cambria Math" w:hAnsi="Cambria Math"/>
                  <w:i/>
                </w:rPr>
              </m:ctrlPr>
            </m:e>
            <m:sup>
              <m:r>
                <w:rPr>
                  <w:rFonts w:ascii="Cambria Math" w:hAnsi="Cambria Math"/>
                  <w:vertAlign w:val="superscript"/>
                </w:rPr>
                <m:t>2</m:t>
              </m:r>
            </m:sup>
          </m:sSup>
          <m:r>
            <w:rPr>
              <w:rFonts w:ascii="Cambria Math" w:hAnsi="Cambria Math"/>
            </w:rPr>
            <m:t>)</m:t>
          </m:r>
        </m:oMath>
      </m:oMathPara>
    </w:p>
    <w:p w14:paraId="1DD0C852" w14:textId="09985ACB" w:rsidR="00733413" w:rsidRPr="00F71F6B" w:rsidRDefault="00516C98" w:rsidP="0038184E">
      <w:pPr>
        <w:rPr>
          <w:rFonts w:eastAsiaTheme="minorEastAsia"/>
        </w:rPr>
      </w:pPr>
      <m:oMathPara>
        <m:oMath>
          <m:r>
            <w:rPr>
              <w:rFonts w:ascii="Cambria Math" w:hAnsi="Cambria Math"/>
            </w:rPr>
            <m:t>Area of Annulus = π(</m:t>
          </m:r>
          <m:sSup>
            <m:sSupPr>
              <m:ctrlPr>
                <w:rPr>
                  <w:rFonts w:ascii="Cambria Math" w:hAnsi="Cambria Math"/>
                  <w:i/>
                </w:rPr>
              </m:ctrlPr>
            </m:sSupPr>
            <m:e>
              <m:r>
                <w:rPr>
                  <w:rFonts w:ascii="Cambria Math" w:hAnsi="Cambria Math"/>
                </w:rPr>
                <m:t>0.06</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0.006</m:t>
              </m:r>
            </m:e>
            <m:sup>
              <m:r>
                <w:rPr>
                  <w:rFonts w:ascii="Cambria Math" w:hAnsi="Cambria Math"/>
                </w:rPr>
                <m:t>2</m:t>
              </m:r>
            </m:sup>
          </m:sSup>
          <m:r>
            <w:rPr>
              <w:rFonts w:ascii="Cambria Math" w:hAnsi="Cambria Math"/>
            </w:rPr>
            <m:t>)</m:t>
          </m:r>
        </m:oMath>
      </m:oMathPara>
    </w:p>
    <w:p w14:paraId="5D95670B" w14:textId="72E060DE" w:rsidR="00F71F6B" w:rsidRDefault="00F71F6B" w:rsidP="00F71F6B">
      <w:r>
        <w:t xml:space="preserve">It was assumed that due to the sand content in the soil it is likely that it would have a friction angle of ~15 degrees and that due to the centripetal force being </w:t>
      </w:r>
      <w:r w:rsidR="00B5550B">
        <w:t>applied to the soil within the auger</w:t>
      </w:r>
      <w:r w:rsidR="00273F78">
        <w:t xml:space="preserve"> the soil would form a cone </w:t>
      </w:r>
      <w:r w:rsidR="00B568D0">
        <w:t xml:space="preserve">like shape </w:t>
      </w:r>
      <w:r w:rsidR="00DF18C0">
        <w:t>around</w:t>
      </w:r>
      <w:r w:rsidR="00136985">
        <w:t xml:space="preserve"> the </w:t>
      </w:r>
      <w:r w:rsidR="00A479B6">
        <w:t xml:space="preserve">outside of the </w:t>
      </w:r>
      <w:r w:rsidR="00C919E6">
        <w:t>cylinder</w:t>
      </w:r>
      <w:r w:rsidR="00A4712A">
        <w:t>. Therefore</w:t>
      </w:r>
      <w:r w:rsidR="00E80E2A">
        <w:t>,</w:t>
      </w:r>
      <w:r w:rsidR="00C919E6">
        <w:t xml:space="preserve"> </w:t>
      </w:r>
      <w:r w:rsidR="004D2D56">
        <w:t xml:space="preserve">with an angle of 15 degrees a radius of </w:t>
      </w:r>
      <w:r w:rsidR="00A4712A">
        <w:t>0.06</w:t>
      </w:r>
      <w:r w:rsidR="00154F05">
        <w:t>m</w:t>
      </w:r>
      <w:r w:rsidR="00A4712A">
        <w:t xml:space="preserve"> the height of the projected </w:t>
      </w:r>
      <w:r w:rsidR="003D48C4">
        <w:t xml:space="preserve">soil layer which could be excavated by the auger is </w:t>
      </w:r>
      <w:r w:rsidR="000D3B11">
        <w:t xml:space="preserve">0.016m. </w:t>
      </w:r>
      <w:r w:rsidR="009A0626">
        <w:t>T</w:t>
      </w:r>
      <w:r w:rsidR="00D4170F">
        <w:t xml:space="preserve">he volume of </w:t>
      </w:r>
      <w:r w:rsidR="009A0626">
        <w:t xml:space="preserve">the corresponding cone </w:t>
      </w:r>
      <w:r w:rsidR="00B10976">
        <w:t xml:space="preserve">for one revolution </w:t>
      </w:r>
      <w:r w:rsidR="00257432">
        <w:t>(0.01m^2 area)</w:t>
      </w:r>
      <w:r w:rsidR="00B10976">
        <w:t xml:space="preserve"> would be </w:t>
      </w:r>
      <w:r w:rsidR="00362821">
        <w:t>6.03</w:t>
      </w:r>
      <w:r w:rsidR="00EE2125">
        <w:t xml:space="preserve">*10^-5 m^3. </w:t>
      </w:r>
    </w:p>
    <w:p w14:paraId="3BDC8643" w14:textId="77777777" w:rsidR="00B52EAE" w:rsidRDefault="00B52EAE" w:rsidP="0074758B">
      <w:pPr>
        <w:keepNext/>
        <w:jc w:val="center"/>
      </w:pPr>
      <w:r>
        <w:rPr>
          <w:noProof/>
        </w:rPr>
        <w:drawing>
          <wp:inline distT="0" distB="0" distL="0" distR="0" wp14:anchorId="76975A1A" wp14:editId="4BA43B6E">
            <wp:extent cx="2222810" cy="2407500"/>
            <wp:effectExtent l="0" t="0" r="0" b="0"/>
            <wp:docPr id="8283525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8117" t="32477" r="30284" b="25608"/>
                    <a:stretch/>
                  </pic:blipFill>
                  <pic:spPr bwMode="auto">
                    <a:xfrm>
                      <a:off x="0" y="0"/>
                      <a:ext cx="2226756" cy="2411774"/>
                    </a:xfrm>
                    <a:prstGeom prst="rect">
                      <a:avLst/>
                    </a:prstGeom>
                    <a:noFill/>
                    <a:ln>
                      <a:noFill/>
                    </a:ln>
                    <a:extLst>
                      <a:ext uri="{53640926-AAD7-44D8-BBD7-CCE9431645EC}">
                        <a14:shadowObscured xmlns:a14="http://schemas.microsoft.com/office/drawing/2010/main"/>
                      </a:ext>
                    </a:extLst>
                  </pic:spPr>
                </pic:pic>
              </a:graphicData>
            </a:graphic>
          </wp:inline>
        </w:drawing>
      </w:r>
    </w:p>
    <w:p w14:paraId="734F5692" w14:textId="5491EA9A" w:rsidR="00B52EAE" w:rsidRDefault="00B52EAE" w:rsidP="00B52EAE">
      <w:pPr>
        <w:pStyle w:val="Caption"/>
      </w:pPr>
      <w:bookmarkStart w:id="39" w:name="_Toc183847332"/>
      <w:r>
        <w:t xml:space="preserve">Figure </w:t>
      </w:r>
      <w:fldSimple w:instr=" SEQ Figure \* ARABIC ">
        <w:r w:rsidR="002444A8">
          <w:rPr>
            <w:noProof/>
          </w:rPr>
          <w:t>15</w:t>
        </w:r>
      </w:fldSimple>
      <w:r>
        <w:t>: Calculation for the basis of the clay</w:t>
      </w:r>
      <w:bookmarkEnd w:id="39"/>
    </w:p>
    <w:p w14:paraId="764F5A4C" w14:textId="193B7641" w:rsidR="00CC0FA2" w:rsidRDefault="001A388B" w:rsidP="00F71F6B">
      <w:r>
        <w:t>From the cutterhead calculations which project that 3*10^</w:t>
      </w:r>
      <w:r w:rsidR="00257A15">
        <w:t xml:space="preserve">-3 m^3 of material will be moved each minute, the auger must spin at </w:t>
      </w:r>
      <w:r w:rsidR="00C102DB">
        <w:t>around ~</w:t>
      </w:r>
      <w:r w:rsidR="003A793D">
        <w:t>6</w:t>
      </w:r>
      <w:r w:rsidR="00C102DB">
        <w:t>0 rpm</w:t>
      </w:r>
      <w:r w:rsidR="00A71694">
        <w:t xml:space="preserve">. </w:t>
      </w:r>
    </w:p>
    <w:p w14:paraId="0511CFD8" w14:textId="627E519A" w:rsidR="00CC0FA2" w:rsidRDefault="00CC0FA2" w:rsidP="00CC0FA2">
      <w:pPr>
        <w:pStyle w:val="Caption"/>
        <w:keepNext/>
      </w:pPr>
      <w:bookmarkStart w:id="40" w:name="_Toc183846264"/>
      <w:r>
        <w:t xml:space="preserve">Table </w:t>
      </w:r>
      <w:fldSimple w:instr=" SEQ Table \* ARABIC ">
        <w:r w:rsidR="009F2AFC">
          <w:rPr>
            <w:noProof/>
          </w:rPr>
          <w:t>3</w:t>
        </w:r>
      </w:fldSimple>
      <w:r>
        <w:t>: Cutterhead extraction calculations</w:t>
      </w:r>
      <w:bookmarkEnd w:id="40"/>
    </w:p>
    <w:tbl>
      <w:tblPr>
        <w:tblW w:w="6660" w:type="dxa"/>
        <w:tblInd w:w="113" w:type="dxa"/>
        <w:tblLook w:val="04A0" w:firstRow="1" w:lastRow="0" w:firstColumn="1" w:lastColumn="0" w:noHBand="0" w:noVBand="1"/>
      </w:tblPr>
      <w:tblGrid>
        <w:gridCol w:w="4940"/>
        <w:gridCol w:w="1720"/>
      </w:tblGrid>
      <w:tr w:rsidR="00B2411A" w:rsidRPr="00B2411A" w14:paraId="28583D06" w14:textId="77777777" w:rsidTr="00B2411A">
        <w:trPr>
          <w:trHeight w:val="285"/>
        </w:trPr>
        <w:tc>
          <w:tcPr>
            <w:tcW w:w="6660" w:type="dxa"/>
            <w:gridSpan w:val="2"/>
            <w:tcBorders>
              <w:top w:val="single" w:sz="4" w:space="0" w:color="auto"/>
              <w:left w:val="single" w:sz="4" w:space="0" w:color="auto"/>
              <w:bottom w:val="single" w:sz="4" w:space="0" w:color="auto"/>
              <w:right w:val="single" w:sz="4" w:space="0" w:color="000000"/>
            </w:tcBorders>
            <w:shd w:val="clear" w:color="000000" w:fill="ED7D31"/>
            <w:vAlign w:val="bottom"/>
            <w:hideMark/>
          </w:tcPr>
          <w:p w14:paraId="18705421" w14:textId="77777777" w:rsidR="00B2411A" w:rsidRPr="00AF43D1" w:rsidRDefault="00B2411A" w:rsidP="00AF43D1">
            <w:pPr>
              <w:rPr>
                <w:lang w:eastAsia="en-CA"/>
              </w:rPr>
            </w:pPr>
            <w:r w:rsidRPr="00AF43D1">
              <w:rPr>
                <w:lang w:eastAsia="en-CA"/>
              </w:rPr>
              <w:t>Volume (m^3)</w:t>
            </w:r>
          </w:p>
        </w:tc>
      </w:tr>
      <w:tr w:rsidR="00B2411A" w:rsidRPr="00B2411A" w14:paraId="1E2DC7D9" w14:textId="77777777" w:rsidTr="00B2411A">
        <w:trPr>
          <w:trHeight w:val="285"/>
        </w:trPr>
        <w:tc>
          <w:tcPr>
            <w:tcW w:w="4940" w:type="dxa"/>
            <w:tcBorders>
              <w:top w:val="nil"/>
              <w:left w:val="single" w:sz="4" w:space="0" w:color="auto"/>
              <w:bottom w:val="single" w:sz="4" w:space="0" w:color="auto"/>
              <w:right w:val="single" w:sz="4" w:space="0" w:color="auto"/>
            </w:tcBorders>
            <w:shd w:val="clear" w:color="auto" w:fill="auto"/>
            <w:vAlign w:val="bottom"/>
            <w:hideMark/>
          </w:tcPr>
          <w:p w14:paraId="5C29CA26" w14:textId="77777777" w:rsidR="00B2411A" w:rsidRPr="00AF43D1" w:rsidRDefault="00B2411A" w:rsidP="00AF43D1">
            <w:pPr>
              <w:rPr>
                <w:lang w:eastAsia="en-CA"/>
              </w:rPr>
            </w:pPr>
            <w:r w:rsidRPr="00AF43D1">
              <w:rPr>
                <w:lang w:eastAsia="en-CA"/>
              </w:rPr>
              <w:t>Volume of auger (m^3)</w:t>
            </w:r>
          </w:p>
        </w:tc>
        <w:tc>
          <w:tcPr>
            <w:tcW w:w="1720" w:type="dxa"/>
            <w:tcBorders>
              <w:top w:val="nil"/>
              <w:left w:val="nil"/>
              <w:bottom w:val="single" w:sz="4" w:space="0" w:color="auto"/>
              <w:right w:val="single" w:sz="4" w:space="0" w:color="auto"/>
            </w:tcBorders>
            <w:shd w:val="clear" w:color="auto" w:fill="auto"/>
            <w:vAlign w:val="bottom"/>
            <w:hideMark/>
          </w:tcPr>
          <w:p w14:paraId="4A3CEBC5" w14:textId="77777777" w:rsidR="00B2411A" w:rsidRPr="00AF43D1" w:rsidRDefault="00B2411A" w:rsidP="00AF43D1">
            <w:pPr>
              <w:rPr>
                <w:lang w:eastAsia="en-CA"/>
              </w:rPr>
            </w:pPr>
            <w:r w:rsidRPr="00AF43D1">
              <w:rPr>
                <w:lang w:eastAsia="en-CA"/>
              </w:rPr>
              <w:t>2.00E-03</w:t>
            </w:r>
          </w:p>
        </w:tc>
      </w:tr>
      <w:tr w:rsidR="00B2411A" w:rsidRPr="00B2411A" w14:paraId="191AAD2F" w14:textId="77777777" w:rsidTr="00B2411A">
        <w:trPr>
          <w:trHeight w:val="285"/>
        </w:trPr>
        <w:tc>
          <w:tcPr>
            <w:tcW w:w="4940" w:type="dxa"/>
            <w:tcBorders>
              <w:top w:val="nil"/>
              <w:left w:val="single" w:sz="4" w:space="0" w:color="auto"/>
              <w:bottom w:val="single" w:sz="4" w:space="0" w:color="auto"/>
              <w:right w:val="single" w:sz="4" w:space="0" w:color="auto"/>
            </w:tcBorders>
            <w:shd w:val="clear" w:color="auto" w:fill="auto"/>
            <w:vAlign w:val="bottom"/>
            <w:hideMark/>
          </w:tcPr>
          <w:p w14:paraId="5D589D28" w14:textId="77777777" w:rsidR="00B2411A" w:rsidRPr="00AF43D1" w:rsidRDefault="00B2411A" w:rsidP="00AF43D1">
            <w:pPr>
              <w:rPr>
                <w:lang w:eastAsia="en-CA"/>
              </w:rPr>
            </w:pPr>
            <w:r w:rsidRPr="00AF43D1">
              <w:rPr>
                <w:lang w:eastAsia="en-CA"/>
              </w:rPr>
              <w:t>Volume of surrounding cylinder (m^3)</w:t>
            </w:r>
          </w:p>
        </w:tc>
        <w:tc>
          <w:tcPr>
            <w:tcW w:w="1720" w:type="dxa"/>
            <w:tcBorders>
              <w:top w:val="nil"/>
              <w:left w:val="nil"/>
              <w:bottom w:val="single" w:sz="4" w:space="0" w:color="auto"/>
              <w:right w:val="single" w:sz="4" w:space="0" w:color="auto"/>
            </w:tcBorders>
            <w:shd w:val="clear" w:color="auto" w:fill="auto"/>
            <w:vAlign w:val="bottom"/>
            <w:hideMark/>
          </w:tcPr>
          <w:p w14:paraId="2B91F2C1" w14:textId="77777777" w:rsidR="00B2411A" w:rsidRPr="00AF43D1" w:rsidRDefault="00B2411A" w:rsidP="00AF43D1">
            <w:pPr>
              <w:rPr>
                <w:lang w:eastAsia="en-CA"/>
              </w:rPr>
            </w:pPr>
            <w:r w:rsidRPr="00AF43D1">
              <w:rPr>
                <w:lang w:eastAsia="en-CA"/>
              </w:rPr>
              <w:t>1.49E-02</w:t>
            </w:r>
          </w:p>
        </w:tc>
      </w:tr>
      <w:tr w:rsidR="00B2411A" w:rsidRPr="00B2411A" w14:paraId="293DB3DD" w14:textId="77777777" w:rsidTr="00B2411A">
        <w:trPr>
          <w:trHeight w:val="285"/>
        </w:trPr>
        <w:tc>
          <w:tcPr>
            <w:tcW w:w="4940" w:type="dxa"/>
            <w:tcBorders>
              <w:top w:val="nil"/>
              <w:left w:val="single" w:sz="4" w:space="0" w:color="auto"/>
              <w:bottom w:val="single" w:sz="4" w:space="0" w:color="auto"/>
              <w:right w:val="single" w:sz="4" w:space="0" w:color="auto"/>
            </w:tcBorders>
            <w:shd w:val="clear" w:color="auto" w:fill="auto"/>
            <w:vAlign w:val="bottom"/>
            <w:hideMark/>
          </w:tcPr>
          <w:p w14:paraId="2F729A19" w14:textId="77777777" w:rsidR="00B2411A" w:rsidRPr="00AF43D1" w:rsidRDefault="00B2411A" w:rsidP="00AF43D1">
            <w:pPr>
              <w:rPr>
                <w:lang w:eastAsia="en-CA"/>
              </w:rPr>
            </w:pPr>
            <w:r w:rsidRPr="00AF43D1">
              <w:rPr>
                <w:lang w:eastAsia="en-CA"/>
              </w:rPr>
              <w:t>Max volume of cuttings (M^3)</w:t>
            </w:r>
          </w:p>
        </w:tc>
        <w:tc>
          <w:tcPr>
            <w:tcW w:w="1720" w:type="dxa"/>
            <w:tcBorders>
              <w:top w:val="nil"/>
              <w:left w:val="nil"/>
              <w:bottom w:val="single" w:sz="4" w:space="0" w:color="auto"/>
              <w:right w:val="single" w:sz="4" w:space="0" w:color="auto"/>
            </w:tcBorders>
            <w:shd w:val="clear" w:color="auto" w:fill="auto"/>
            <w:vAlign w:val="bottom"/>
            <w:hideMark/>
          </w:tcPr>
          <w:p w14:paraId="5A8E897F" w14:textId="77777777" w:rsidR="00B2411A" w:rsidRPr="00AF43D1" w:rsidRDefault="00B2411A" w:rsidP="00AF43D1">
            <w:pPr>
              <w:rPr>
                <w:lang w:eastAsia="en-CA"/>
              </w:rPr>
            </w:pPr>
            <w:r w:rsidRPr="00AF43D1">
              <w:rPr>
                <w:lang w:eastAsia="en-CA"/>
              </w:rPr>
              <w:t>1.29E-02</w:t>
            </w:r>
          </w:p>
        </w:tc>
      </w:tr>
      <w:tr w:rsidR="00B2411A" w:rsidRPr="00B2411A" w14:paraId="5E28B15B" w14:textId="77777777" w:rsidTr="00B2411A">
        <w:trPr>
          <w:trHeight w:val="285"/>
        </w:trPr>
        <w:tc>
          <w:tcPr>
            <w:tcW w:w="4940" w:type="dxa"/>
            <w:tcBorders>
              <w:top w:val="nil"/>
              <w:left w:val="single" w:sz="4" w:space="0" w:color="auto"/>
              <w:bottom w:val="single" w:sz="4" w:space="0" w:color="auto"/>
              <w:right w:val="single" w:sz="4" w:space="0" w:color="auto"/>
            </w:tcBorders>
            <w:shd w:val="clear" w:color="auto" w:fill="auto"/>
            <w:vAlign w:val="bottom"/>
            <w:hideMark/>
          </w:tcPr>
          <w:p w14:paraId="3F2A0040" w14:textId="77777777" w:rsidR="00B2411A" w:rsidRPr="00AF43D1" w:rsidRDefault="00B2411A" w:rsidP="00AF43D1">
            <w:pPr>
              <w:rPr>
                <w:lang w:eastAsia="en-CA"/>
              </w:rPr>
            </w:pPr>
            <w:r w:rsidRPr="00AF43D1">
              <w:rPr>
                <w:lang w:eastAsia="en-CA"/>
              </w:rPr>
              <w:t xml:space="preserve">Weight of max </w:t>
            </w:r>
            <w:proofErr w:type="gramStart"/>
            <w:r w:rsidRPr="00AF43D1">
              <w:rPr>
                <w:lang w:eastAsia="en-CA"/>
              </w:rPr>
              <w:t>amount</w:t>
            </w:r>
            <w:proofErr w:type="gramEnd"/>
            <w:r w:rsidRPr="00AF43D1">
              <w:rPr>
                <w:lang w:eastAsia="en-CA"/>
              </w:rPr>
              <w:t xml:space="preserve"> of cuttings (kg)</w:t>
            </w:r>
          </w:p>
        </w:tc>
        <w:tc>
          <w:tcPr>
            <w:tcW w:w="1720" w:type="dxa"/>
            <w:tcBorders>
              <w:top w:val="nil"/>
              <w:left w:val="nil"/>
              <w:bottom w:val="single" w:sz="4" w:space="0" w:color="auto"/>
              <w:right w:val="single" w:sz="4" w:space="0" w:color="auto"/>
            </w:tcBorders>
            <w:shd w:val="clear" w:color="auto" w:fill="auto"/>
            <w:vAlign w:val="bottom"/>
            <w:hideMark/>
          </w:tcPr>
          <w:p w14:paraId="49585E5B" w14:textId="77777777" w:rsidR="00B2411A" w:rsidRPr="00AF43D1" w:rsidRDefault="00B2411A" w:rsidP="00AF43D1">
            <w:pPr>
              <w:rPr>
                <w:lang w:eastAsia="en-CA"/>
              </w:rPr>
            </w:pPr>
            <w:r w:rsidRPr="00AF43D1">
              <w:rPr>
                <w:lang w:eastAsia="en-CA"/>
              </w:rPr>
              <w:t>34.96</w:t>
            </w:r>
          </w:p>
        </w:tc>
      </w:tr>
      <w:tr w:rsidR="00B2411A" w:rsidRPr="00B2411A" w14:paraId="74569139" w14:textId="77777777" w:rsidTr="00B2411A">
        <w:trPr>
          <w:trHeight w:val="578"/>
        </w:trPr>
        <w:tc>
          <w:tcPr>
            <w:tcW w:w="4940" w:type="dxa"/>
            <w:tcBorders>
              <w:top w:val="nil"/>
              <w:left w:val="single" w:sz="4" w:space="0" w:color="auto"/>
              <w:bottom w:val="nil"/>
              <w:right w:val="single" w:sz="4" w:space="0" w:color="auto"/>
            </w:tcBorders>
            <w:shd w:val="clear" w:color="auto" w:fill="auto"/>
            <w:vAlign w:val="bottom"/>
            <w:hideMark/>
          </w:tcPr>
          <w:p w14:paraId="5A28EA44" w14:textId="77777777" w:rsidR="00B2411A" w:rsidRPr="00AF43D1" w:rsidRDefault="00B2411A" w:rsidP="00AF43D1">
            <w:pPr>
              <w:rPr>
                <w:lang w:eastAsia="en-CA"/>
              </w:rPr>
            </w:pPr>
            <w:r w:rsidRPr="00AF43D1">
              <w:rPr>
                <w:lang w:eastAsia="en-CA"/>
              </w:rPr>
              <w:lastRenderedPageBreak/>
              <w:t>Projected amount of material to be moved each rev (m^3)</w:t>
            </w:r>
          </w:p>
        </w:tc>
        <w:tc>
          <w:tcPr>
            <w:tcW w:w="1720" w:type="dxa"/>
            <w:tcBorders>
              <w:top w:val="nil"/>
              <w:left w:val="nil"/>
              <w:bottom w:val="nil"/>
              <w:right w:val="single" w:sz="4" w:space="0" w:color="auto"/>
            </w:tcBorders>
            <w:shd w:val="clear" w:color="auto" w:fill="auto"/>
            <w:vAlign w:val="bottom"/>
            <w:hideMark/>
          </w:tcPr>
          <w:p w14:paraId="6EB0165B" w14:textId="77777777" w:rsidR="00B2411A" w:rsidRPr="00AF43D1" w:rsidRDefault="00B2411A" w:rsidP="00AF43D1">
            <w:pPr>
              <w:rPr>
                <w:lang w:eastAsia="en-CA"/>
              </w:rPr>
            </w:pPr>
            <w:r w:rsidRPr="00AF43D1">
              <w:rPr>
                <w:lang w:eastAsia="en-CA"/>
              </w:rPr>
              <w:t>6.03E-05</w:t>
            </w:r>
          </w:p>
        </w:tc>
      </w:tr>
      <w:tr w:rsidR="00B2411A" w:rsidRPr="00B2411A" w14:paraId="0491F848" w14:textId="77777777" w:rsidTr="00B2411A">
        <w:trPr>
          <w:trHeight w:val="293"/>
        </w:trPr>
        <w:tc>
          <w:tcPr>
            <w:tcW w:w="494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380E34C3" w14:textId="77777777" w:rsidR="00B2411A" w:rsidRPr="00AF43D1" w:rsidRDefault="00B2411A" w:rsidP="00AF43D1">
            <w:pPr>
              <w:rPr>
                <w:lang w:eastAsia="en-CA"/>
              </w:rPr>
            </w:pPr>
            <w:r w:rsidRPr="00AF43D1">
              <w:rPr>
                <w:lang w:eastAsia="en-CA"/>
              </w:rPr>
              <w:t>Amount needed to be excavated each minute (m^3)</w:t>
            </w:r>
          </w:p>
        </w:tc>
        <w:tc>
          <w:tcPr>
            <w:tcW w:w="1720" w:type="dxa"/>
            <w:tcBorders>
              <w:top w:val="single" w:sz="8" w:space="0" w:color="auto"/>
              <w:left w:val="nil"/>
              <w:bottom w:val="single" w:sz="8" w:space="0" w:color="auto"/>
              <w:right w:val="single" w:sz="8" w:space="0" w:color="auto"/>
            </w:tcBorders>
            <w:shd w:val="clear" w:color="auto" w:fill="auto"/>
            <w:vAlign w:val="bottom"/>
            <w:hideMark/>
          </w:tcPr>
          <w:p w14:paraId="140AFCD3" w14:textId="77777777" w:rsidR="00B2411A" w:rsidRPr="00AF43D1" w:rsidRDefault="00B2411A" w:rsidP="00AF43D1">
            <w:pPr>
              <w:rPr>
                <w:lang w:eastAsia="en-CA"/>
              </w:rPr>
            </w:pPr>
            <w:r w:rsidRPr="00AF43D1">
              <w:rPr>
                <w:lang w:eastAsia="en-CA"/>
              </w:rPr>
              <w:t>3.75E-03</w:t>
            </w:r>
          </w:p>
        </w:tc>
      </w:tr>
      <w:tr w:rsidR="00B2411A" w:rsidRPr="00B2411A" w14:paraId="02CCB12A" w14:textId="77777777" w:rsidTr="00B2411A">
        <w:trPr>
          <w:trHeight w:val="285"/>
        </w:trPr>
        <w:tc>
          <w:tcPr>
            <w:tcW w:w="4940" w:type="dxa"/>
            <w:tcBorders>
              <w:top w:val="nil"/>
              <w:left w:val="single" w:sz="4" w:space="0" w:color="auto"/>
              <w:bottom w:val="single" w:sz="4" w:space="0" w:color="auto"/>
              <w:right w:val="single" w:sz="4" w:space="0" w:color="auto"/>
            </w:tcBorders>
            <w:shd w:val="clear" w:color="auto" w:fill="auto"/>
            <w:vAlign w:val="bottom"/>
            <w:hideMark/>
          </w:tcPr>
          <w:p w14:paraId="6EEE9C86" w14:textId="77777777" w:rsidR="00B2411A" w:rsidRPr="00AF43D1" w:rsidRDefault="00B2411A" w:rsidP="00AF43D1">
            <w:pPr>
              <w:rPr>
                <w:lang w:eastAsia="en-CA"/>
              </w:rPr>
            </w:pPr>
            <w:r w:rsidRPr="00AF43D1">
              <w:rPr>
                <w:lang w:eastAsia="en-CA"/>
              </w:rPr>
              <w:t>Rpms needed</w:t>
            </w:r>
          </w:p>
        </w:tc>
        <w:tc>
          <w:tcPr>
            <w:tcW w:w="1720" w:type="dxa"/>
            <w:tcBorders>
              <w:top w:val="nil"/>
              <w:left w:val="nil"/>
              <w:bottom w:val="single" w:sz="4" w:space="0" w:color="auto"/>
              <w:right w:val="single" w:sz="4" w:space="0" w:color="auto"/>
            </w:tcBorders>
            <w:shd w:val="clear" w:color="auto" w:fill="auto"/>
            <w:vAlign w:val="bottom"/>
            <w:hideMark/>
          </w:tcPr>
          <w:p w14:paraId="52F7ADA0" w14:textId="77777777" w:rsidR="00B2411A" w:rsidRPr="00AF43D1" w:rsidRDefault="00B2411A" w:rsidP="00AF43D1">
            <w:pPr>
              <w:rPr>
                <w:lang w:eastAsia="en-CA"/>
              </w:rPr>
            </w:pPr>
            <w:r w:rsidRPr="00AF43D1">
              <w:rPr>
                <w:lang w:eastAsia="en-CA"/>
              </w:rPr>
              <w:t>62.19</w:t>
            </w:r>
          </w:p>
        </w:tc>
      </w:tr>
    </w:tbl>
    <w:p w14:paraId="7BDB3110" w14:textId="77777777" w:rsidR="003A793D" w:rsidRDefault="003A793D" w:rsidP="0038184E"/>
    <w:p w14:paraId="44B6293C" w14:textId="1C6E5713" w:rsidR="007A15A9" w:rsidRPr="00263207" w:rsidRDefault="007C6655" w:rsidP="00263207">
      <w:pPr>
        <w:pStyle w:val="Heading4"/>
        <w:rPr>
          <w:szCs w:val="21"/>
        </w:rPr>
      </w:pPr>
      <w:r>
        <w:rPr>
          <w:szCs w:val="21"/>
        </w:rPr>
        <w:t>2.2.4.1 Motor</w:t>
      </w:r>
    </w:p>
    <w:p w14:paraId="29B52CAC" w14:textId="1A8E12DC" w:rsidR="00FF3336" w:rsidRPr="00FF3336" w:rsidRDefault="67EC8520" w:rsidP="00FF3336">
      <w:r>
        <w:t xml:space="preserve">Based on the Calculation for the </w:t>
      </w:r>
      <w:r w:rsidR="39E7020B">
        <w:t xml:space="preserve">Power required for the </w:t>
      </w:r>
      <w:r w:rsidR="00C85044">
        <w:t xml:space="preserve">Removal System (see section </w:t>
      </w:r>
      <w:r w:rsidR="00D1586E">
        <w:t>2.2.6</w:t>
      </w:r>
      <w:r w:rsidR="002C7AB7">
        <w:t>)</w:t>
      </w:r>
      <w:r w:rsidR="003613D2">
        <w:t xml:space="preserve"> the </w:t>
      </w:r>
      <w:r w:rsidR="00A8234C">
        <w:t xml:space="preserve">max power draw being seen is </w:t>
      </w:r>
      <w:r w:rsidR="00C32E6F">
        <w:t>210.36</w:t>
      </w:r>
      <w:r w:rsidR="009B1460">
        <w:t xml:space="preserve"> W</w:t>
      </w:r>
      <w:r w:rsidR="005458F4">
        <w:t xml:space="preserve"> (0.2</w:t>
      </w:r>
      <w:r w:rsidR="001C12E0">
        <w:t>8</w:t>
      </w:r>
      <w:r w:rsidR="005458F4">
        <w:t xml:space="preserve"> HP), and with a factor of safety of 1.5, a power draw of </w:t>
      </w:r>
      <w:r w:rsidR="00CB3AB9">
        <w:t>315.54</w:t>
      </w:r>
      <w:r w:rsidR="009A4743">
        <w:t xml:space="preserve">W </w:t>
      </w:r>
      <w:r w:rsidR="003B77F1">
        <w:t>(0.</w:t>
      </w:r>
      <w:r w:rsidR="0067107B">
        <w:t>42</w:t>
      </w:r>
      <w:r w:rsidR="009628A0">
        <w:t>HP)</w:t>
      </w:r>
      <w:r w:rsidR="00F65051">
        <w:t xml:space="preserve">. Based on these values, the 120 VAC </w:t>
      </w:r>
      <w:r w:rsidR="00E90548">
        <w:t xml:space="preserve">power supply can be used to power this motor, </w:t>
      </w:r>
      <w:r w:rsidR="00AA54FC">
        <w:t xml:space="preserve">and a </w:t>
      </w:r>
      <w:r w:rsidR="003F7816">
        <w:t>0.5</w:t>
      </w:r>
      <w:r w:rsidR="002B1F03">
        <w:t xml:space="preserve"> </w:t>
      </w:r>
      <w:r w:rsidR="003F7816">
        <w:t>HP motor will be used. The projected motor to be used is</w:t>
      </w:r>
      <w:r w:rsidR="00AA54FC">
        <w:t xml:space="preserve"> </w:t>
      </w:r>
      <w:r w:rsidR="00FF3336" w:rsidRPr="00FF3336">
        <w:t>Marathon X029</w:t>
      </w:r>
      <w:r w:rsidR="004114FE">
        <w:t xml:space="preserve">, </w:t>
      </w:r>
      <w:r w:rsidR="00095FCB">
        <w:t xml:space="preserve">which is a single phase </w:t>
      </w:r>
      <w:r w:rsidR="002E55CE">
        <w:t xml:space="preserve">0.5 HP motor with </w:t>
      </w:r>
      <w:r w:rsidR="00005A7A">
        <w:t xml:space="preserve">a </w:t>
      </w:r>
      <w:r w:rsidR="007C4C2A">
        <w:t>rated</w:t>
      </w:r>
      <w:r w:rsidR="00005A7A">
        <w:t xml:space="preserve"> </w:t>
      </w:r>
      <w:r w:rsidR="002E418A">
        <w:t>motor speed</w:t>
      </w:r>
      <w:r w:rsidR="00005A7A">
        <w:t xml:space="preserve"> of 1</w:t>
      </w:r>
      <w:r w:rsidR="007C4C2A">
        <w:t>075</w:t>
      </w:r>
      <w:r w:rsidR="002E418A">
        <w:t xml:space="preserve"> RPM. </w:t>
      </w:r>
      <w:r w:rsidR="007C6655">
        <w:t>Combined with a proper gearbox the motor, can achieve the desired RPM, while meeting the torque requirements of the system</w:t>
      </w:r>
      <w:r w:rsidR="00C020A2">
        <w:t>.</w:t>
      </w:r>
    </w:p>
    <w:p w14:paraId="4E18183F" w14:textId="392154C9" w:rsidR="00C020A2" w:rsidRPr="00FF3336" w:rsidRDefault="00C020A2" w:rsidP="00FF3336">
      <w:r>
        <w:t xml:space="preserve">The motor has a standard </w:t>
      </w:r>
      <w:r w:rsidR="00580D04">
        <w:t>48</w:t>
      </w:r>
      <w:r w:rsidR="00EA06F2">
        <w:t>Y</w:t>
      </w:r>
      <w:r w:rsidR="007936FB">
        <w:t xml:space="preserve"> Frame, with overall length of 10.8</w:t>
      </w:r>
      <w:r w:rsidR="00447195">
        <w:t>4”</w:t>
      </w:r>
      <w:r w:rsidR="00B52B2C">
        <w:t>, base plate width of 5.62</w:t>
      </w:r>
      <w:r w:rsidR="00447195">
        <w:t>”</w:t>
      </w:r>
      <w:r w:rsidR="003F3D0B">
        <w:t xml:space="preserve"> and a shaft diameter of </w:t>
      </w:r>
      <w:r w:rsidR="0055712A">
        <w:t>0.5”</w:t>
      </w:r>
      <w:r w:rsidR="00945569">
        <w:t>, weighing 22 lbs</w:t>
      </w:r>
      <w:r w:rsidR="0055712A">
        <w:t xml:space="preserve">. The </w:t>
      </w:r>
      <w:r w:rsidR="00FA0D16">
        <w:t xml:space="preserve">Motor Schematic can be seen </w:t>
      </w:r>
      <w:r w:rsidR="00705D67">
        <w:t xml:space="preserve">in </w:t>
      </w:r>
      <w:r w:rsidR="00705D67">
        <w:rPr>
          <w:b/>
          <w:bCs/>
        </w:rPr>
        <w:fldChar w:fldCharType="begin"/>
      </w:r>
      <w:r w:rsidR="00705D67">
        <w:rPr>
          <w:b/>
          <w:bCs/>
        </w:rPr>
        <w:instrText xml:space="preserve"> REF _Ref183724174 \h </w:instrText>
      </w:r>
      <w:r w:rsidR="00705D67">
        <w:rPr>
          <w:b/>
          <w:bCs/>
        </w:rPr>
      </w:r>
      <w:r w:rsidR="00705D67">
        <w:rPr>
          <w:b/>
          <w:bCs/>
        </w:rPr>
        <w:fldChar w:fldCharType="separate"/>
      </w:r>
      <w:r w:rsidR="00705D67">
        <w:t xml:space="preserve">Figure </w:t>
      </w:r>
      <w:r w:rsidR="00705D67">
        <w:rPr>
          <w:noProof/>
        </w:rPr>
        <w:t>6</w:t>
      </w:r>
      <w:r w:rsidR="00705D67">
        <w:rPr>
          <w:b/>
          <w:bCs/>
        </w:rPr>
        <w:fldChar w:fldCharType="end"/>
      </w:r>
      <w:r w:rsidR="00705D67">
        <w:rPr>
          <w:b/>
          <w:bCs/>
        </w:rPr>
        <w:t xml:space="preserve"> </w:t>
      </w:r>
      <w:r w:rsidR="00705D67">
        <w:t>below.</w:t>
      </w:r>
    </w:p>
    <w:p w14:paraId="4563444A" w14:textId="77777777" w:rsidR="00705D67" w:rsidRDefault="00D95590" w:rsidP="00705D67">
      <w:pPr>
        <w:keepNext/>
        <w:jc w:val="center"/>
      </w:pPr>
      <w:r>
        <w:rPr>
          <w:noProof/>
        </w:rPr>
        <w:drawing>
          <wp:inline distT="0" distB="0" distL="0" distR="0" wp14:anchorId="624F1474" wp14:editId="5D2C037B">
            <wp:extent cx="4360985" cy="3349945"/>
            <wp:effectExtent l="0" t="0" r="0" b="0"/>
            <wp:docPr id="226042545" name="Picture 1" descr="A blueprint of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042545" name="Picture 1" descr="A blueprint of a machine&#10;&#10;Description automatically generated"/>
                    <pic:cNvPicPr/>
                  </pic:nvPicPr>
                  <pic:blipFill>
                    <a:blip r:embed="rId32"/>
                    <a:stretch>
                      <a:fillRect/>
                    </a:stretch>
                  </pic:blipFill>
                  <pic:spPr>
                    <a:xfrm>
                      <a:off x="0" y="0"/>
                      <a:ext cx="4364097" cy="3352336"/>
                    </a:xfrm>
                    <a:prstGeom prst="rect">
                      <a:avLst/>
                    </a:prstGeom>
                  </pic:spPr>
                </pic:pic>
              </a:graphicData>
            </a:graphic>
          </wp:inline>
        </w:drawing>
      </w:r>
    </w:p>
    <w:p w14:paraId="0FD372FF" w14:textId="12B9E61B" w:rsidR="0E6BC4ED" w:rsidRDefault="00705D67" w:rsidP="00705D67">
      <w:pPr>
        <w:pStyle w:val="Caption"/>
      </w:pPr>
      <w:bookmarkStart w:id="41" w:name="_Ref183724174"/>
      <w:bookmarkStart w:id="42" w:name="_Toc183847333"/>
      <w:r>
        <w:t xml:space="preserve">Figure </w:t>
      </w:r>
      <w:fldSimple w:instr=" SEQ Figure \* ARABIC ">
        <w:r w:rsidR="002444A8">
          <w:rPr>
            <w:noProof/>
          </w:rPr>
          <w:t>16</w:t>
        </w:r>
      </w:fldSimple>
      <w:bookmarkEnd w:id="41"/>
      <w:r>
        <w:t>: Engineering Drawing of the</w:t>
      </w:r>
      <w:r w:rsidRPr="00705D67">
        <w:t xml:space="preserve"> Marathon X029</w:t>
      </w:r>
      <w:bookmarkEnd w:id="42"/>
    </w:p>
    <w:p w14:paraId="6F4D1095" w14:textId="05DE6093" w:rsidR="00E01F52" w:rsidRDefault="004A3B90" w:rsidP="00E572E3">
      <w:pPr>
        <w:pStyle w:val="Heading4"/>
        <w:rPr>
          <w:szCs w:val="21"/>
        </w:rPr>
      </w:pPr>
      <w:r>
        <w:rPr>
          <w:szCs w:val="21"/>
        </w:rPr>
        <w:t>2.2</w:t>
      </w:r>
      <w:r w:rsidR="00C337ED">
        <w:rPr>
          <w:szCs w:val="21"/>
        </w:rPr>
        <w:t>.</w:t>
      </w:r>
      <w:r>
        <w:rPr>
          <w:szCs w:val="21"/>
        </w:rPr>
        <w:t xml:space="preserve">4.2 </w:t>
      </w:r>
      <w:r w:rsidR="00045D41">
        <w:rPr>
          <w:szCs w:val="21"/>
        </w:rPr>
        <w:t>Gear box</w:t>
      </w:r>
    </w:p>
    <w:p w14:paraId="7A68E510" w14:textId="6B6DED5B" w:rsidR="00FE0674" w:rsidRPr="00FE0674" w:rsidRDefault="00FE0674" w:rsidP="00FE0674">
      <w:r>
        <w:t xml:space="preserve">Due to </w:t>
      </w:r>
      <w:r w:rsidR="006D088D">
        <w:t xml:space="preserve">space issues at the top of the </w:t>
      </w:r>
      <w:r w:rsidR="00F21F0A">
        <w:t xml:space="preserve">shield the </w:t>
      </w:r>
      <w:r w:rsidR="00DC7AF3">
        <w:t xml:space="preserve">auger gearbox will </w:t>
      </w:r>
      <w:r w:rsidR="00A40060">
        <w:t xml:space="preserve">be designed with a </w:t>
      </w:r>
      <w:r w:rsidR="00250140">
        <w:t>90</w:t>
      </w:r>
      <w:r w:rsidR="00205A5D">
        <w:t>-</w:t>
      </w:r>
      <w:r w:rsidR="00250140">
        <w:t xml:space="preserve">degree rotation and utilize a bevel </w:t>
      </w:r>
      <w:r w:rsidR="00A87B25">
        <w:t xml:space="preserve">or a </w:t>
      </w:r>
      <w:r w:rsidR="008064CE">
        <w:t>worm gearbox</w:t>
      </w:r>
      <w:r w:rsidR="00250140">
        <w:t xml:space="preserve"> design. </w:t>
      </w:r>
      <w:r w:rsidR="00F51816">
        <w:t xml:space="preserve">The augers small size means it must have a higher RPM than the </w:t>
      </w:r>
      <w:r w:rsidR="009520E0">
        <w:t xml:space="preserve">cutter head to </w:t>
      </w:r>
      <w:r w:rsidR="00994AFF">
        <w:t xml:space="preserve">effectively remove all soil which is entering into the machine. The predicted rpms for the </w:t>
      </w:r>
      <w:r w:rsidR="00211875">
        <w:t xml:space="preserve">auger are ~60 rpm, with a max torque needed of ~32. </w:t>
      </w:r>
      <w:r w:rsidR="00764529">
        <w:t>The auger motor has a speed of 1075 rpm which means the gearbox must have a</w:t>
      </w:r>
      <w:r w:rsidR="00326F6E">
        <w:t xml:space="preserve"> gear ratio around ~18:1</w:t>
      </w:r>
      <w:r w:rsidR="001B37B9">
        <w:t xml:space="preserve">. </w:t>
      </w:r>
      <w:r w:rsidR="008064CE">
        <w:t xml:space="preserve">The worm may be the best option for the team as it has the capacity to </w:t>
      </w:r>
      <w:r w:rsidR="00236274">
        <w:t xml:space="preserve">make large reductions to shaft speed while transmitting motion at a right angle. </w:t>
      </w:r>
    </w:p>
    <w:p w14:paraId="6624A48F" w14:textId="77777777" w:rsidR="00E9485B" w:rsidRDefault="00E9485B" w:rsidP="00E9485B">
      <w:pPr>
        <w:keepNext/>
      </w:pPr>
      <w:r>
        <w:rPr>
          <w:noProof/>
        </w:rPr>
        <w:lastRenderedPageBreak/>
        <w:drawing>
          <wp:inline distT="0" distB="0" distL="0" distR="0" wp14:anchorId="307AD7E9" wp14:editId="71C85CF3">
            <wp:extent cx="685800" cy="1085850"/>
            <wp:effectExtent l="0" t="0" r="0" b="0"/>
            <wp:docPr id="3167360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 cy="1085850"/>
                    </a:xfrm>
                    <a:prstGeom prst="rect">
                      <a:avLst/>
                    </a:prstGeom>
                    <a:noFill/>
                  </pic:spPr>
                </pic:pic>
              </a:graphicData>
            </a:graphic>
          </wp:inline>
        </w:drawing>
      </w:r>
    </w:p>
    <w:p w14:paraId="16F8916E" w14:textId="549C181C" w:rsidR="00A87B25" w:rsidRDefault="00E9485B" w:rsidP="00E9485B">
      <w:pPr>
        <w:pStyle w:val="Caption"/>
      </w:pPr>
      <w:bookmarkStart w:id="43" w:name="_Toc183847334"/>
      <w:r>
        <w:t xml:space="preserve">Figure </w:t>
      </w:r>
      <w:fldSimple w:instr=" SEQ Figure \* ARABIC ">
        <w:r w:rsidR="002444A8">
          <w:rPr>
            <w:noProof/>
          </w:rPr>
          <w:t>17</w:t>
        </w:r>
      </w:fldSimple>
      <w:r>
        <w:t>: Worm and worm gears</w:t>
      </w:r>
      <w:bookmarkEnd w:id="43"/>
      <w:r>
        <w:t xml:space="preserve"> </w:t>
      </w:r>
    </w:p>
    <w:p w14:paraId="590FA0C5" w14:textId="499D3594" w:rsidR="00E1226B" w:rsidRPr="00E572E3" w:rsidRDefault="003956C4" w:rsidP="00205A5D">
      <w:r>
        <w:t xml:space="preserve">The gearbox will be attached to the </w:t>
      </w:r>
      <w:r w:rsidR="00313D06">
        <w:t xml:space="preserve">motor with the same couplings as used for the cutterhead and seen in </w:t>
      </w:r>
      <w:r w:rsidR="00313D06">
        <w:fldChar w:fldCharType="begin"/>
      </w:r>
      <w:r w:rsidR="00313D06">
        <w:instrText xml:space="preserve"> REF _Ref183761474 \h </w:instrText>
      </w:r>
      <w:r w:rsidR="00313D06">
        <w:fldChar w:fldCharType="separate"/>
      </w:r>
      <w:r w:rsidR="00313D06">
        <w:t xml:space="preserve">Figure </w:t>
      </w:r>
      <w:r w:rsidR="00313D06">
        <w:rPr>
          <w:noProof/>
        </w:rPr>
        <w:t>7</w:t>
      </w:r>
      <w:r w:rsidR="00313D06">
        <w:fldChar w:fldCharType="end"/>
      </w:r>
      <w:r w:rsidR="00313D06">
        <w:t xml:space="preserve">. While the </w:t>
      </w:r>
      <w:r w:rsidR="000618A0">
        <w:t xml:space="preserve">output of </w:t>
      </w:r>
      <w:r w:rsidR="00313D06">
        <w:t>gearbox will be fast</w:t>
      </w:r>
      <w:r w:rsidR="000618A0">
        <w:t>ened t</w:t>
      </w:r>
      <w:r w:rsidR="00313D06">
        <w:t xml:space="preserve">o the </w:t>
      </w:r>
      <w:r w:rsidR="000618A0">
        <w:t>auger shaft.</w:t>
      </w:r>
    </w:p>
    <w:p w14:paraId="58E4289F" w14:textId="4F32059E" w:rsidR="00045D41" w:rsidRDefault="00696E80" w:rsidP="00644086">
      <w:pPr>
        <w:pStyle w:val="Heading3"/>
        <w:numPr>
          <w:ilvl w:val="2"/>
          <w:numId w:val="17"/>
        </w:numPr>
      </w:pPr>
      <w:bookmarkStart w:id="44" w:name="_Toc183847265"/>
      <w:r>
        <w:t>Shi</w:t>
      </w:r>
      <w:r w:rsidR="004A3B90">
        <w:t>e</w:t>
      </w:r>
      <w:r>
        <w:t>ld</w:t>
      </w:r>
      <w:r w:rsidR="00FA1A4E">
        <w:t xml:space="preserve"> and </w:t>
      </w:r>
      <w:r>
        <w:t>Support</w:t>
      </w:r>
      <w:bookmarkEnd w:id="44"/>
      <w:r>
        <w:t xml:space="preserve"> </w:t>
      </w:r>
    </w:p>
    <w:p w14:paraId="654FF928" w14:textId="7298E18B" w:rsidR="0070089D" w:rsidRDefault="00532DBB" w:rsidP="0070089D">
      <w:r>
        <w:t xml:space="preserve">A </w:t>
      </w:r>
      <w:r w:rsidR="00733CF8">
        <w:t>rudimentary</w:t>
      </w:r>
      <w:r>
        <w:t xml:space="preserve"> structural analysis of two scenarios, one using a cross-bracing and another using no cross-bracing </w:t>
      </w:r>
      <w:r w:rsidR="00C94179">
        <w:t xml:space="preserve">were investigated. In both scenarios, 200 GPA steel and a </w:t>
      </w:r>
      <w:r w:rsidR="00733CF8">
        <w:t xml:space="preserve">3 mm cross-section were used. </w:t>
      </w:r>
      <w:r w:rsidR="0049764A">
        <w:t>The half-shape was used to simplify the analysis</w:t>
      </w:r>
      <w:r w:rsidR="009855EB">
        <w:t xml:space="preserve"> because of the symmetrical shape of the circular shield</w:t>
      </w:r>
      <w:r w:rsidR="0049764A">
        <w:t xml:space="preserve">, using a pin and roller as a support. In scenario one, no internal bracings were used. In scenario two, </w:t>
      </w:r>
      <w:r w:rsidR="009855EB">
        <w:t>five</w:t>
      </w:r>
      <w:r w:rsidR="00BF3635">
        <w:t xml:space="preserve"> 20 mm</w:t>
      </w:r>
      <w:r w:rsidR="00C647FF">
        <w:t xml:space="preserve"> x 20 mm 200 GPA steel cross sections were used to reinforce the internal shape. These bracings proved to improve the </w:t>
      </w:r>
      <w:r w:rsidR="007974A9">
        <w:t xml:space="preserve">distribution of </w:t>
      </w:r>
      <w:r w:rsidR="00095F39">
        <w:t xml:space="preserve">forces within the shield structure. From this analysis, it could be inferred that the implementation of diagonal braces within the shield could prove to be useful for reducing </w:t>
      </w:r>
      <w:r w:rsidR="00FA2744">
        <w:t>deflections</w:t>
      </w:r>
      <w:r w:rsidR="00095F39">
        <w:t xml:space="preserve">, caused by the </w:t>
      </w:r>
      <w:r w:rsidR="00D47CE2">
        <w:t xml:space="preserve">soil pressure </w:t>
      </w:r>
      <w:r w:rsidR="00435097">
        <w:t>inward</w:t>
      </w:r>
      <w:r w:rsidR="00463B12">
        <w:t xml:space="preserve"> around the</w:t>
      </w:r>
      <w:r w:rsidR="00F3617F">
        <w:t xml:space="preserve"> </w:t>
      </w:r>
      <w:r w:rsidR="00F30C81">
        <w:t xml:space="preserve">tunnel boring machine. The figures are shown below. The uniform distributed load representing the soil pressure was </w:t>
      </w:r>
      <w:r w:rsidR="00D43A6C">
        <w:t>200 kPa</w:t>
      </w:r>
      <w:r w:rsidR="000965FD">
        <w:t xml:space="preserve"> inward from all directions. This </w:t>
      </w:r>
      <w:r w:rsidR="00BB357A">
        <w:t xml:space="preserve">pressure is not typical of 1 m depths. </w:t>
      </w:r>
      <w:r w:rsidR="00377666">
        <w:t>Figures representing these</w:t>
      </w:r>
      <w:r w:rsidR="00BE5E43">
        <w:t xml:space="preserve"> scenarios are shown below. </w:t>
      </w:r>
    </w:p>
    <w:p w14:paraId="33F35DF0" w14:textId="77777777" w:rsidR="00BB357A" w:rsidRDefault="00BB357A" w:rsidP="0070089D"/>
    <w:p w14:paraId="2FA92075" w14:textId="3FA92204" w:rsidR="005456E1" w:rsidRDefault="00377666" w:rsidP="00377666">
      <w:pPr>
        <w:jc w:val="center"/>
      </w:pPr>
      <w:r w:rsidRPr="00377666">
        <w:rPr>
          <w:noProof/>
        </w:rPr>
        <w:drawing>
          <wp:inline distT="0" distB="0" distL="0" distR="0" wp14:anchorId="568ACEDD" wp14:editId="63ED505C">
            <wp:extent cx="4492693" cy="2475781"/>
            <wp:effectExtent l="0" t="0" r="0" b="0"/>
            <wp:docPr id="1049559716" name="Picture 1" descr="A drawing of a grid with lines an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59716" name="Picture 1" descr="A drawing of a grid with lines and dots&#10;&#10;Description automatically generated with medium confidence"/>
                    <pic:cNvPicPr/>
                  </pic:nvPicPr>
                  <pic:blipFill>
                    <a:blip r:embed="rId34"/>
                    <a:stretch>
                      <a:fillRect/>
                    </a:stretch>
                  </pic:blipFill>
                  <pic:spPr>
                    <a:xfrm>
                      <a:off x="0" y="0"/>
                      <a:ext cx="4549906" cy="2507309"/>
                    </a:xfrm>
                    <a:prstGeom prst="rect">
                      <a:avLst/>
                    </a:prstGeom>
                  </pic:spPr>
                </pic:pic>
              </a:graphicData>
            </a:graphic>
          </wp:inline>
        </w:drawing>
      </w:r>
    </w:p>
    <w:p w14:paraId="105C198A" w14:textId="02C3D257" w:rsidR="00377666" w:rsidRDefault="00377666" w:rsidP="00377666">
      <w:pPr>
        <w:jc w:val="center"/>
      </w:pPr>
      <w:r>
        <w:t>Bending Moment with bracing (</w:t>
      </w:r>
      <w:proofErr w:type="spellStart"/>
      <w:r>
        <w:t>kN</w:t>
      </w:r>
      <w:proofErr w:type="spellEnd"/>
      <w:r>
        <w:t xml:space="preserve"> m)</w:t>
      </w:r>
    </w:p>
    <w:p w14:paraId="690F5B15" w14:textId="02033E11" w:rsidR="00377666" w:rsidRDefault="009B46A7" w:rsidP="00377666">
      <w:pPr>
        <w:jc w:val="center"/>
        <w:rPr>
          <w:noProof/>
        </w:rPr>
      </w:pPr>
      <w:r w:rsidRPr="009B46A7">
        <w:rPr>
          <w:noProof/>
        </w:rPr>
        <w:lastRenderedPageBreak/>
        <w:drawing>
          <wp:inline distT="0" distB="0" distL="0" distR="0" wp14:anchorId="636C6C5F" wp14:editId="4E0BD3F0">
            <wp:extent cx="4504643" cy="2512204"/>
            <wp:effectExtent l="0" t="0" r="0" b="0"/>
            <wp:docPr id="903817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81772" name="Picture 1" descr="A screenshot of a computer&#10;&#10;Description automatically generated"/>
                    <pic:cNvPicPr/>
                  </pic:nvPicPr>
                  <pic:blipFill>
                    <a:blip r:embed="rId35"/>
                    <a:stretch>
                      <a:fillRect/>
                    </a:stretch>
                  </pic:blipFill>
                  <pic:spPr>
                    <a:xfrm>
                      <a:off x="0" y="0"/>
                      <a:ext cx="4525010" cy="2523562"/>
                    </a:xfrm>
                    <a:prstGeom prst="rect">
                      <a:avLst/>
                    </a:prstGeom>
                  </pic:spPr>
                </pic:pic>
              </a:graphicData>
            </a:graphic>
          </wp:inline>
        </w:drawing>
      </w:r>
    </w:p>
    <w:p w14:paraId="0BEB5665" w14:textId="709ED436" w:rsidR="00377666" w:rsidRDefault="00377666" w:rsidP="00377666">
      <w:pPr>
        <w:jc w:val="center"/>
        <w:rPr>
          <w:noProof/>
        </w:rPr>
      </w:pPr>
      <w:r>
        <w:rPr>
          <w:noProof/>
        </w:rPr>
        <w:t>Joint displacement with bracing (m)</w:t>
      </w:r>
    </w:p>
    <w:p w14:paraId="5891FA4D" w14:textId="77777777" w:rsidR="00377666" w:rsidRDefault="00377666" w:rsidP="0070089D">
      <w:pPr>
        <w:rPr>
          <w:noProof/>
        </w:rPr>
      </w:pPr>
    </w:p>
    <w:p w14:paraId="1F8CE1FB" w14:textId="5E5E0927" w:rsidR="005456E1" w:rsidRDefault="00CD6AFA" w:rsidP="00377666">
      <w:pPr>
        <w:jc w:val="center"/>
        <w:rPr>
          <w:noProof/>
        </w:rPr>
      </w:pPr>
      <w:r w:rsidRPr="00CD6AFA">
        <w:rPr>
          <w:noProof/>
        </w:rPr>
        <w:drawing>
          <wp:inline distT="0" distB="0" distL="0" distR="0" wp14:anchorId="2A09E363" wp14:editId="447DB8E7">
            <wp:extent cx="4743450" cy="2524772"/>
            <wp:effectExtent l="0" t="0" r="0" b="0"/>
            <wp:docPr id="6191629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162947" name="Picture 1" descr="A screenshot of a computer&#10;&#10;Description automatically generated"/>
                    <pic:cNvPicPr/>
                  </pic:nvPicPr>
                  <pic:blipFill>
                    <a:blip r:embed="rId36"/>
                    <a:stretch>
                      <a:fillRect/>
                    </a:stretch>
                  </pic:blipFill>
                  <pic:spPr>
                    <a:xfrm>
                      <a:off x="0" y="0"/>
                      <a:ext cx="4750185" cy="2528357"/>
                    </a:xfrm>
                    <a:prstGeom prst="rect">
                      <a:avLst/>
                    </a:prstGeom>
                  </pic:spPr>
                </pic:pic>
              </a:graphicData>
            </a:graphic>
          </wp:inline>
        </w:drawing>
      </w:r>
    </w:p>
    <w:p w14:paraId="7BE47E17" w14:textId="350FA242" w:rsidR="00377666" w:rsidRDefault="00377666" w:rsidP="00FA1A4E">
      <w:pPr>
        <w:jc w:val="center"/>
        <w:rPr>
          <w:noProof/>
        </w:rPr>
      </w:pPr>
      <w:bookmarkStart w:id="45" w:name="_Hlk183625545"/>
      <w:r>
        <w:rPr>
          <w:noProof/>
        </w:rPr>
        <w:t>Joint displacement with bracing (m)</w:t>
      </w:r>
      <w:bookmarkEnd w:id="45"/>
    </w:p>
    <w:p w14:paraId="18EE5B1D" w14:textId="1C4E5A9E" w:rsidR="00E11968" w:rsidRDefault="00E11968" w:rsidP="00377666">
      <w:pPr>
        <w:jc w:val="center"/>
      </w:pPr>
      <w:r w:rsidRPr="00E11968">
        <w:rPr>
          <w:noProof/>
        </w:rPr>
        <w:lastRenderedPageBreak/>
        <w:drawing>
          <wp:inline distT="0" distB="0" distL="0" distR="0" wp14:anchorId="04F71008" wp14:editId="66749022">
            <wp:extent cx="4838700" cy="2592530"/>
            <wp:effectExtent l="0" t="0" r="0" b="0"/>
            <wp:docPr id="129381348" name="Picture 1" descr="A yellow and blue light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81348" name="Picture 1" descr="A yellow and blue lights on a black background&#10;&#10;Description automatically generated"/>
                    <pic:cNvPicPr/>
                  </pic:nvPicPr>
                  <pic:blipFill>
                    <a:blip r:embed="rId37"/>
                    <a:stretch>
                      <a:fillRect/>
                    </a:stretch>
                  </pic:blipFill>
                  <pic:spPr>
                    <a:xfrm>
                      <a:off x="0" y="0"/>
                      <a:ext cx="4845501" cy="2596174"/>
                    </a:xfrm>
                    <a:prstGeom prst="rect">
                      <a:avLst/>
                    </a:prstGeom>
                  </pic:spPr>
                </pic:pic>
              </a:graphicData>
            </a:graphic>
          </wp:inline>
        </w:drawing>
      </w:r>
    </w:p>
    <w:p w14:paraId="5FE62BD7" w14:textId="07586C96" w:rsidR="00377666" w:rsidRDefault="00377666" w:rsidP="00377666">
      <w:pPr>
        <w:jc w:val="center"/>
      </w:pPr>
      <w:r>
        <w:t>Bending Moment without bracing (</w:t>
      </w:r>
      <w:proofErr w:type="spellStart"/>
      <w:r>
        <w:t>kN</w:t>
      </w:r>
      <w:proofErr w:type="spellEnd"/>
      <w:r>
        <w:t xml:space="preserve"> m)</w:t>
      </w:r>
    </w:p>
    <w:p w14:paraId="5EC8FEDC" w14:textId="77777777" w:rsidR="00377666" w:rsidRDefault="00377666" w:rsidP="0070089D"/>
    <w:p w14:paraId="7DC31C95" w14:textId="1A70BC47" w:rsidR="00377666" w:rsidRDefault="007354DB" w:rsidP="00377666">
      <w:pPr>
        <w:jc w:val="center"/>
        <w:rPr>
          <w:noProof/>
        </w:rPr>
      </w:pPr>
      <w:r w:rsidRPr="007354DB">
        <w:rPr>
          <w:noProof/>
        </w:rPr>
        <w:drawing>
          <wp:inline distT="0" distB="0" distL="0" distR="0" wp14:anchorId="72EDD570" wp14:editId="06328503">
            <wp:extent cx="4618280" cy="2337758"/>
            <wp:effectExtent l="0" t="0" r="0" b="0"/>
            <wp:docPr id="1615470567"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70567" name="Picture 1" descr="A screen shot of a graph&#10;&#10;Description automatically generated"/>
                    <pic:cNvPicPr/>
                  </pic:nvPicPr>
                  <pic:blipFill>
                    <a:blip r:embed="rId38"/>
                    <a:stretch>
                      <a:fillRect/>
                    </a:stretch>
                  </pic:blipFill>
                  <pic:spPr>
                    <a:xfrm>
                      <a:off x="0" y="0"/>
                      <a:ext cx="4643776" cy="2350664"/>
                    </a:xfrm>
                    <a:prstGeom prst="rect">
                      <a:avLst/>
                    </a:prstGeom>
                  </pic:spPr>
                </pic:pic>
              </a:graphicData>
            </a:graphic>
          </wp:inline>
        </w:drawing>
      </w:r>
    </w:p>
    <w:p w14:paraId="6415E51C" w14:textId="0B9B1D05" w:rsidR="00377666" w:rsidRDefault="00377666" w:rsidP="00FA1A4E">
      <w:pPr>
        <w:jc w:val="center"/>
        <w:rPr>
          <w:noProof/>
        </w:rPr>
      </w:pPr>
      <w:r>
        <w:rPr>
          <w:noProof/>
        </w:rPr>
        <w:t>Joint displacement without bracing (m)</w:t>
      </w:r>
    </w:p>
    <w:p w14:paraId="1B4F7F6D" w14:textId="412C85CD" w:rsidR="0070089D" w:rsidRDefault="00F0717E" w:rsidP="00377666">
      <w:pPr>
        <w:jc w:val="center"/>
      </w:pPr>
      <w:r w:rsidRPr="00F0717E">
        <w:rPr>
          <w:noProof/>
        </w:rPr>
        <w:lastRenderedPageBreak/>
        <w:drawing>
          <wp:inline distT="0" distB="0" distL="0" distR="0" wp14:anchorId="243297E7" wp14:editId="69D3569D">
            <wp:extent cx="4591050" cy="2421092"/>
            <wp:effectExtent l="0" t="0" r="0" b="0"/>
            <wp:docPr id="31286129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61295" name="Picture 1" descr="A screen shot of a computer&#10;&#10;Description automatically generated"/>
                    <pic:cNvPicPr/>
                  </pic:nvPicPr>
                  <pic:blipFill>
                    <a:blip r:embed="rId39"/>
                    <a:stretch>
                      <a:fillRect/>
                    </a:stretch>
                  </pic:blipFill>
                  <pic:spPr>
                    <a:xfrm>
                      <a:off x="0" y="0"/>
                      <a:ext cx="4596700" cy="2424072"/>
                    </a:xfrm>
                    <a:prstGeom prst="rect">
                      <a:avLst/>
                    </a:prstGeom>
                  </pic:spPr>
                </pic:pic>
              </a:graphicData>
            </a:graphic>
          </wp:inline>
        </w:drawing>
      </w:r>
    </w:p>
    <w:p w14:paraId="56095017" w14:textId="506BCEA8" w:rsidR="00532DBB" w:rsidRPr="0070089D" w:rsidRDefault="00377666" w:rsidP="00FA1A4E">
      <w:pPr>
        <w:jc w:val="center"/>
      </w:pPr>
      <w:r>
        <w:rPr>
          <w:noProof/>
        </w:rPr>
        <w:t>Joint displacement without bracing (m)</w:t>
      </w:r>
    </w:p>
    <w:p w14:paraId="7CA12347" w14:textId="38968213" w:rsidR="00644086" w:rsidRDefault="00602760" w:rsidP="00602760">
      <w:pPr>
        <w:pStyle w:val="Heading3"/>
        <w:numPr>
          <w:ilvl w:val="2"/>
          <w:numId w:val="17"/>
        </w:numPr>
      </w:pPr>
      <w:bookmarkStart w:id="46" w:name="_Toc183847266"/>
      <w:r>
        <w:t>Protection around machine</w:t>
      </w:r>
      <w:bookmarkEnd w:id="46"/>
    </w:p>
    <w:p w14:paraId="724357E5" w14:textId="06EFACBB" w:rsidR="00602760" w:rsidRPr="00602760" w:rsidDel="000F14AC" w:rsidRDefault="004A026C" w:rsidP="00602760">
      <w:pPr>
        <w:rPr>
          <w:del w:id="47" w:author="Peter Bremermann" w:date="2024-12-19T11:19:00Z" w16du:dateUtc="2024-12-19T16:19:00Z"/>
        </w:rPr>
      </w:pPr>
      <w:r>
        <w:t xml:space="preserve">The current plan for protection around the machine is to </w:t>
      </w:r>
      <w:r w:rsidR="0077610D">
        <w:t xml:space="preserve">encase the frame with </w:t>
      </w:r>
      <w:r w:rsidR="00231371">
        <w:t>L</w:t>
      </w:r>
      <w:r w:rsidR="0077610D">
        <w:t>exan</w:t>
      </w:r>
      <w:r w:rsidR="00F54A81">
        <w:t xml:space="preserve">, as it is an industry standard for </w:t>
      </w:r>
      <w:r w:rsidR="00B60BD5">
        <w:t>encasing dynamic components to ensure operator safety. This is key to protect the surrounding area since</w:t>
      </w:r>
      <w:r w:rsidR="00894754">
        <w:t xml:space="preserve"> dirt, stones, and other objects could be projected outside of the area in which the </w:t>
      </w:r>
      <w:r w:rsidR="004B4E21">
        <w:t>digging machine operates in.</w:t>
      </w:r>
      <w:r w:rsidR="00231371">
        <w:t xml:space="preserve"> Encasing the frame with Lexan would</w:t>
      </w:r>
      <w:r w:rsidR="0041587C">
        <w:t xml:space="preserve"> ensure that the operator</w:t>
      </w:r>
      <w:r w:rsidR="00DE273D">
        <w:t xml:space="preserve"> of the digging machine can still see into the </w:t>
      </w:r>
      <w:r w:rsidR="004A08C0">
        <w:t xml:space="preserve">system, as Lexan is a transparent </w:t>
      </w:r>
      <w:r w:rsidR="00DA31B0">
        <w:t>carbon polymer.</w:t>
      </w:r>
      <w:r w:rsidR="00346F02">
        <w:t xml:space="preserve"> Full view of the machine is critical to maintain opera</w:t>
      </w:r>
      <w:r w:rsidR="003F2999">
        <w:t xml:space="preserve">bility of the machine, and for </w:t>
      </w:r>
      <w:r w:rsidR="00081FD4">
        <w:t xml:space="preserve">an emergency stop to be </w:t>
      </w:r>
      <w:r w:rsidR="00CF1947">
        <w:t xml:space="preserve">activated if </w:t>
      </w:r>
      <w:proofErr w:type="gramStart"/>
      <w:r w:rsidR="00CF1947">
        <w:t>a the</w:t>
      </w:r>
      <w:proofErr w:type="gramEnd"/>
      <w:r w:rsidR="00CF1947">
        <w:t xml:space="preserve"> operator spots anything wrong with the </w:t>
      </w:r>
      <w:proofErr w:type="spellStart"/>
      <w:r w:rsidR="00713CE9">
        <w:t>machine.</w:t>
      </w:r>
    </w:p>
    <w:p w14:paraId="1C34DB7B" w14:textId="541EF964" w:rsidR="007914F4" w:rsidRPr="00DA2473" w:rsidRDefault="007914F4" w:rsidP="00142653">
      <w:pPr>
        <w:pStyle w:val="Heading3"/>
        <w:numPr>
          <w:ilvl w:val="2"/>
          <w:numId w:val="17"/>
        </w:numPr>
      </w:pPr>
      <w:bookmarkStart w:id="48" w:name="_Toc183847267"/>
      <w:r w:rsidRPr="00DA2473">
        <w:t>Drill</w:t>
      </w:r>
      <w:proofErr w:type="spellEnd"/>
      <w:r w:rsidRPr="00DA2473">
        <w:t xml:space="preserve"> Lift </w:t>
      </w:r>
      <w:r w:rsidR="00D45E34">
        <w:t>S</w:t>
      </w:r>
      <w:r w:rsidRPr="00DA2473">
        <w:t>ystem</w:t>
      </w:r>
      <w:bookmarkEnd w:id="48"/>
    </w:p>
    <w:p w14:paraId="3A73B641" w14:textId="11339C40" w:rsidR="00AB21F2" w:rsidRDefault="008A08F2" w:rsidP="00A54E16">
      <w:pPr>
        <w:rPr>
          <w:szCs w:val="21"/>
        </w:rPr>
      </w:pPr>
      <w:r w:rsidRPr="008A08F2">
        <w:rPr>
          <w:szCs w:val="21"/>
        </w:rPr>
        <w:t xml:space="preserve">The </w:t>
      </w:r>
      <w:r>
        <w:rPr>
          <w:szCs w:val="21"/>
        </w:rPr>
        <w:t xml:space="preserve">initial plan for the lift system was to use </w:t>
      </w:r>
      <w:r w:rsidR="000E38D0">
        <w:rPr>
          <w:szCs w:val="21"/>
        </w:rPr>
        <w:t xml:space="preserve">four </w:t>
      </w:r>
      <w:r w:rsidR="0029535C">
        <w:rPr>
          <w:szCs w:val="21"/>
        </w:rPr>
        <w:t xml:space="preserve">gear-driven </w:t>
      </w:r>
      <w:r w:rsidR="000E38D0">
        <w:rPr>
          <w:szCs w:val="21"/>
        </w:rPr>
        <w:t xml:space="preserve">linear actuators </w:t>
      </w:r>
      <w:r w:rsidR="009C5C28">
        <w:rPr>
          <w:szCs w:val="21"/>
        </w:rPr>
        <w:t>on 4 sides of the frame</w:t>
      </w:r>
      <w:r w:rsidR="00835FAB">
        <w:rPr>
          <w:szCs w:val="21"/>
        </w:rPr>
        <w:t xml:space="preserve">, as seen in Figure </w:t>
      </w:r>
      <w:r w:rsidR="00F1717D">
        <w:rPr>
          <w:szCs w:val="21"/>
        </w:rPr>
        <w:t>1</w:t>
      </w:r>
      <w:r w:rsidR="008F1C94">
        <w:rPr>
          <w:szCs w:val="21"/>
        </w:rPr>
        <w:t>2</w:t>
      </w:r>
      <w:r w:rsidR="00835FAB">
        <w:rPr>
          <w:szCs w:val="21"/>
        </w:rPr>
        <w:t>.</w:t>
      </w:r>
    </w:p>
    <w:p w14:paraId="3479CDC7" w14:textId="77777777" w:rsidR="008B539F" w:rsidRDefault="008F1C94" w:rsidP="00AD1C13">
      <w:pPr>
        <w:keepNext/>
        <w:jc w:val="center"/>
      </w:pPr>
      <w:r>
        <w:rPr>
          <w:noProof/>
          <w:szCs w:val="21"/>
        </w:rPr>
        <w:lastRenderedPageBreak/>
        <w:drawing>
          <wp:inline distT="0" distB="0" distL="0" distR="0" wp14:anchorId="4130F7E8" wp14:editId="74E04242">
            <wp:extent cx="3009900" cy="4324645"/>
            <wp:effectExtent l="0" t="0" r="0" b="0"/>
            <wp:docPr id="1867115241" name="Picture 2" descr="A drawing of a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115241" name="Picture 2" descr="A drawing of a structur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013379" cy="4329643"/>
                    </a:xfrm>
                    <a:prstGeom prst="rect">
                      <a:avLst/>
                    </a:prstGeom>
                  </pic:spPr>
                </pic:pic>
              </a:graphicData>
            </a:graphic>
          </wp:inline>
        </w:drawing>
      </w:r>
    </w:p>
    <w:p w14:paraId="7B71D416" w14:textId="060B4E8A" w:rsidR="008F1C94" w:rsidRPr="008A08F2" w:rsidRDefault="008B539F" w:rsidP="008B539F">
      <w:pPr>
        <w:pStyle w:val="Caption"/>
        <w:rPr>
          <w:szCs w:val="21"/>
        </w:rPr>
      </w:pPr>
      <w:bookmarkStart w:id="49" w:name="_Toc183847335"/>
      <w:r>
        <w:t xml:space="preserve">Figure </w:t>
      </w:r>
      <w:fldSimple w:instr=" SEQ Figure \* ARABIC ">
        <w:r w:rsidR="002444A8">
          <w:rPr>
            <w:noProof/>
          </w:rPr>
          <w:t>18</w:t>
        </w:r>
      </w:fldSimple>
      <w:r>
        <w:t>: Frame of Digging Machine with Linear Actuators at all four corners</w:t>
      </w:r>
      <w:bookmarkEnd w:id="49"/>
    </w:p>
    <w:p w14:paraId="66A7BC14" w14:textId="522DA950" w:rsidR="008B539F" w:rsidRPr="008B539F" w:rsidRDefault="008B539F" w:rsidP="008B539F">
      <w:r>
        <w:t>Due to cost constraints</w:t>
      </w:r>
      <w:r w:rsidR="00246FB3">
        <w:t xml:space="preserve">, as one of these actuators costs upwards of </w:t>
      </w:r>
      <w:r w:rsidR="00425CED">
        <w:t>$</w:t>
      </w:r>
      <w:r w:rsidR="00BB05E0">
        <w:t xml:space="preserve">3000, it can be stated that </w:t>
      </w:r>
      <w:r w:rsidR="003829DE">
        <w:t xml:space="preserve">using this model of actuator is not ideal. Additionally, the team has decided not to go with this option since </w:t>
      </w:r>
      <w:r w:rsidR="001A3B57">
        <w:t xml:space="preserve">it has minimal transferability to the full-sized TBM. Currently, we are exploring more options for the </w:t>
      </w:r>
      <w:r w:rsidR="00C60F80">
        <w:t>lift system</w:t>
      </w:r>
      <w:r w:rsidR="00791B09">
        <w:t xml:space="preserve"> to adapt for the size and weight constraints that this design poses. </w:t>
      </w:r>
    </w:p>
    <w:p w14:paraId="781601E0" w14:textId="08C25696" w:rsidR="00791B09" w:rsidRPr="008B539F" w:rsidRDefault="00791B09" w:rsidP="008B539F">
      <w:r>
        <w:t xml:space="preserve">In our new design, it was mentioned that </w:t>
      </w:r>
      <w:r w:rsidR="00A7519F">
        <w:t xml:space="preserve">the aid of onsite </w:t>
      </w:r>
      <w:r w:rsidR="0024064B">
        <w:t xml:space="preserve">vehicles can be used in the dig. </w:t>
      </w:r>
      <w:r w:rsidR="00E86FF9">
        <w:t xml:space="preserve">A new proposal involves swapping out the linear actuators for Igus </w:t>
      </w:r>
      <w:proofErr w:type="spellStart"/>
      <w:r w:rsidR="00E86FF9">
        <w:t>Drylin</w:t>
      </w:r>
      <w:proofErr w:type="spellEnd"/>
      <w:r w:rsidR="00E86FF9">
        <w:t xml:space="preserve"> </w:t>
      </w:r>
      <w:r w:rsidR="008271B2">
        <w:t xml:space="preserve">linear guides, </w:t>
      </w:r>
      <w:r w:rsidR="006D3362">
        <w:t>seen in Figure 13</w:t>
      </w:r>
      <w:r w:rsidR="008271B2">
        <w:t xml:space="preserve">, where the </w:t>
      </w:r>
      <w:r w:rsidR="0016040C">
        <w:t xml:space="preserve">middle </w:t>
      </w:r>
      <w:r w:rsidR="008271B2">
        <w:t xml:space="preserve">dynamic platform in Figure 12 </w:t>
      </w:r>
      <w:proofErr w:type="gramStart"/>
      <w:r w:rsidR="008271B2">
        <w:t>is able to</w:t>
      </w:r>
      <w:proofErr w:type="gramEnd"/>
      <w:r w:rsidR="008271B2">
        <w:t xml:space="preserve"> </w:t>
      </w:r>
      <w:r w:rsidR="00F83309">
        <w:t>slide freely</w:t>
      </w:r>
      <w:r w:rsidR="0016040C">
        <w:t xml:space="preserve">. </w:t>
      </w:r>
    </w:p>
    <w:p w14:paraId="4C92EEBB" w14:textId="77777777" w:rsidR="0016040C" w:rsidRDefault="0016040C" w:rsidP="00F434F3">
      <w:pPr>
        <w:keepNext/>
        <w:jc w:val="center"/>
      </w:pPr>
      <w:r>
        <w:rPr>
          <w:noProof/>
        </w:rPr>
        <w:lastRenderedPageBreak/>
        <w:drawing>
          <wp:inline distT="0" distB="0" distL="0" distR="0" wp14:anchorId="44515517" wp14:editId="6139646E">
            <wp:extent cx="4095750" cy="3610511"/>
            <wp:effectExtent l="0" t="0" r="0" b="0"/>
            <wp:docPr id="100425757" name="Picture 3" descr="A metal piece of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757" name="Picture 3" descr="A metal piece of equipmen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4100412" cy="3614621"/>
                    </a:xfrm>
                    <a:prstGeom prst="rect">
                      <a:avLst/>
                    </a:prstGeom>
                  </pic:spPr>
                </pic:pic>
              </a:graphicData>
            </a:graphic>
          </wp:inline>
        </w:drawing>
      </w:r>
    </w:p>
    <w:p w14:paraId="354788EB" w14:textId="6237A8FB" w:rsidR="0016040C" w:rsidRDefault="0016040C" w:rsidP="0016040C">
      <w:pPr>
        <w:pStyle w:val="Caption"/>
      </w:pPr>
      <w:bookmarkStart w:id="50" w:name="_Toc183847336"/>
      <w:r>
        <w:t xml:space="preserve">Figure </w:t>
      </w:r>
      <w:fldSimple w:instr=" SEQ Figure \* ARABIC ">
        <w:r w:rsidR="002444A8">
          <w:rPr>
            <w:noProof/>
          </w:rPr>
          <w:t>19</w:t>
        </w:r>
      </w:fldSimple>
      <w:r>
        <w:t xml:space="preserve">: Igus </w:t>
      </w:r>
      <w:proofErr w:type="spellStart"/>
      <w:r>
        <w:t>Drylin</w:t>
      </w:r>
      <w:proofErr w:type="spellEnd"/>
      <w:r>
        <w:t xml:space="preserve"> Linear Guide</w:t>
      </w:r>
      <w:bookmarkEnd w:id="50"/>
    </w:p>
    <w:p w14:paraId="30A31E0E" w14:textId="4F8631FD" w:rsidR="0016040C" w:rsidRPr="0016040C" w:rsidRDefault="0004673C" w:rsidP="0016040C">
      <w:r>
        <w:t xml:space="preserve">This replacement is </w:t>
      </w:r>
      <w:r w:rsidR="000078CF">
        <w:t xml:space="preserve">significantly more budget friendly and </w:t>
      </w:r>
      <w:r w:rsidR="00962022">
        <w:t xml:space="preserve">uses </w:t>
      </w:r>
      <w:r w:rsidR="00784CF8">
        <w:t xml:space="preserve">onsite technology so that </w:t>
      </w:r>
      <w:r w:rsidR="00636783">
        <w:t xml:space="preserve">the design is less complex. The current frame must be adapted so that the </w:t>
      </w:r>
      <w:r w:rsidR="00F65F33">
        <w:t xml:space="preserve">dynamic platform can be </w:t>
      </w:r>
      <w:proofErr w:type="gramStart"/>
      <w:r w:rsidR="00F65F33">
        <w:t>lifting up</w:t>
      </w:r>
      <w:proofErr w:type="gramEnd"/>
      <w:r w:rsidR="00F65F33">
        <w:t xml:space="preserve"> and down with the help of a forklift</w:t>
      </w:r>
      <w:r w:rsidR="00257721">
        <w:t>.</w:t>
      </w:r>
      <w:r w:rsidR="002F0B9B">
        <w:t xml:space="preserve"> It is assumed that a forklift will be able to lift the full weight of </w:t>
      </w:r>
      <w:r w:rsidR="00526DD8">
        <w:t xml:space="preserve">the dynamic platform, plus </w:t>
      </w:r>
      <w:proofErr w:type="gramStart"/>
      <w:r w:rsidR="00526DD8">
        <w:t>all of</w:t>
      </w:r>
      <w:proofErr w:type="gramEnd"/>
      <w:r w:rsidR="00526DD8">
        <w:t xml:space="preserve"> the components that are underneath it. </w:t>
      </w:r>
      <w:r w:rsidR="00950AEC">
        <w:t xml:space="preserve">It can be assumed that the forklift does not need to exert </w:t>
      </w:r>
      <w:r w:rsidR="00541277">
        <w:t xml:space="preserve">force on the </w:t>
      </w:r>
      <w:r w:rsidR="0013061C">
        <w:t xml:space="preserve">platform when digging, but only when the </w:t>
      </w:r>
      <w:r w:rsidR="004B4AAA">
        <w:t xml:space="preserve">dig is complete to </w:t>
      </w:r>
      <w:r w:rsidR="00B527AA">
        <w:t>bring it back to the top of its stroke.</w:t>
      </w:r>
      <w:r w:rsidR="007D45E7">
        <w:t xml:space="preserve"> This assumption entails the digging machine being able to move downwards under its own weight</w:t>
      </w:r>
      <w:r w:rsidR="00900420">
        <w:t xml:space="preserve">. If necessary, the forklift could exert additional force downwards on </w:t>
      </w:r>
      <w:proofErr w:type="gramStart"/>
      <w:r w:rsidR="00900420">
        <w:t>thee</w:t>
      </w:r>
      <w:proofErr w:type="gramEnd"/>
      <w:r w:rsidR="00900420">
        <w:t xml:space="preserve"> platform if needed, but risks damaging the digging machine and subcomponents in the process.</w:t>
      </w:r>
    </w:p>
    <w:p w14:paraId="6FA099E2" w14:textId="00088941" w:rsidR="004D4E6B" w:rsidRPr="00DA2473" w:rsidRDefault="00142653" w:rsidP="00142653">
      <w:pPr>
        <w:pStyle w:val="Heading3"/>
      </w:pPr>
      <w:bookmarkStart w:id="51" w:name="_Toc183847268"/>
      <w:r>
        <w:t>2.2.</w:t>
      </w:r>
      <w:r w:rsidR="00043ABA">
        <w:t>8</w:t>
      </w:r>
      <w:r>
        <w:t xml:space="preserve"> </w:t>
      </w:r>
      <w:r w:rsidR="004D4E6B" w:rsidRPr="00DA2473">
        <w:t xml:space="preserve">Power </w:t>
      </w:r>
      <w:r w:rsidR="00D45E34">
        <w:t>S</w:t>
      </w:r>
      <w:r w:rsidR="004D4E6B" w:rsidRPr="00DA2473">
        <w:t>ystem</w:t>
      </w:r>
      <w:bookmarkEnd w:id="51"/>
    </w:p>
    <w:p w14:paraId="1C64F0C4" w14:textId="1C324EDC" w:rsidR="00066B52" w:rsidRDefault="00066B52" w:rsidP="00066B52">
      <w:r>
        <w:t xml:space="preserve">There are three systems within the machine </w:t>
      </w:r>
      <w:r w:rsidR="00B9381E">
        <w:t>that will receive power, each receiving power from different</w:t>
      </w:r>
      <w:r w:rsidR="00137C69">
        <w:t xml:space="preserve"> sources. </w:t>
      </w:r>
    </w:p>
    <w:p w14:paraId="58E6BA9F" w14:textId="50185613" w:rsidR="00223228" w:rsidRDefault="00223228" w:rsidP="004C44C6">
      <w:pPr>
        <w:pStyle w:val="Heading4"/>
        <w:jc w:val="both"/>
      </w:pPr>
      <w:r>
        <w:t>2.2.</w:t>
      </w:r>
      <w:r w:rsidR="00043ABA">
        <w:t>8</w:t>
      </w:r>
      <w:r>
        <w:t xml:space="preserve">.1 </w:t>
      </w:r>
      <w:r w:rsidR="009525FD">
        <w:t>Cutter Head Motor System</w:t>
      </w:r>
    </w:p>
    <w:p w14:paraId="4F65770F" w14:textId="54994809" w:rsidR="009525FD" w:rsidRDefault="00040BE5" w:rsidP="009525FD">
      <w:r>
        <w:t xml:space="preserve">First the cutterhead will be using the </w:t>
      </w:r>
      <w:r w:rsidR="00FA3676">
        <w:t>3-phase</w:t>
      </w:r>
      <w:r>
        <w:t xml:space="preserve"> power </w:t>
      </w:r>
      <w:r w:rsidR="00A50AE8">
        <w:t>connecting to the 480V</w:t>
      </w:r>
      <w:r w:rsidR="009B6882">
        <w:t xml:space="preserve">. The </w:t>
      </w:r>
      <w:r w:rsidR="00C01CCC">
        <w:t>power</w:t>
      </w:r>
      <w:r w:rsidR="009B6882">
        <w:t xml:space="preserve"> </w:t>
      </w:r>
      <w:r w:rsidR="00C01CCC">
        <w:t xml:space="preserve">was found by first taking the </w:t>
      </w:r>
      <w:r w:rsidR="00273ABA">
        <w:t xml:space="preserve">stress failure of the rock and calculating the amount of force required to break the </w:t>
      </w:r>
      <w:r w:rsidR="00AD16F7">
        <w:t>ground given the contact area of the drill, using that force,</w:t>
      </w:r>
      <w:r w:rsidR="00CC4003">
        <w:t xml:space="preserve"> the size of the cutter head and the RPM of the cutterhead, </w:t>
      </w:r>
      <w:r w:rsidR="007850D3">
        <w:t xml:space="preserve">the max required </w:t>
      </w:r>
      <w:r w:rsidR="003D426C">
        <w:t xml:space="preserve">power of </w:t>
      </w:r>
      <w:r w:rsidR="00E224FF">
        <w:t>12.88 kW</w:t>
      </w:r>
      <w:r w:rsidR="003D426C">
        <w:t xml:space="preserve"> was calculated</w:t>
      </w:r>
      <w:r w:rsidR="00E224FF">
        <w:t xml:space="preserve">. See </w:t>
      </w:r>
      <w:r w:rsidR="00E224FF">
        <w:fldChar w:fldCharType="begin"/>
      </w:r>
      <w:r w:rsidR="00E224FF">
        <w:instrText xml:space="preserve"> REF _Ref183735538 \h </w:instrText>
      </w:r>
      <w:r w:rsidR="00E224FF">
        <w:fldChar w:fldCharType="separate"/>
      </w:r>
      <w:r w:rsidR="00E224FF">
        <w:t xml:space="preserve">Figure </w:t>
      </w:r>
      <w:r w:rsidR="00E224FF">
        <w:rPr>
          <w:noProof/>
        </w:rPr>
        <w:t>10</w:t>
      </w:r>
      <w:r w:rsidR="00E224FF">
        <w:fldChar w:fldCharType="end"/>
      </w:r>
      <w:r w:rsidR="00E224FF">
        <w:t xml:space="preserve"> below for the calculations. </w:t>
      </w:r>
    </w:p>
    <w:p w14:paraId="413E5BCD" w14:textId="77777777" w:rsidR="00E224FF" w:rsidRDefault="009B6882" w:rsidP="00E224FF">
      <w:pPr>
        <w:keepNext/>
        <w:jc w:val="center"/>
      </w:pPr>
      <w:r>
        <w:rPr>
          <w:noProof/>
        </w:rPr>
        <w:lastRenderedPageBreak/>
        <w:drawing>
          <wp:inline distT="0" distB="0" distL="0" distR="0" wp14:anchorId="527299A9" wp14:editId="73D4616C">
            <wp:extent cx="2400300" cy="2846867"/>
            <wp:effectExtent l="0" t="0" r="0" b="0"/>
            <wp:docPr id="2041443633" name="Picture 1" descr="A math equations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43633" name="Picture 1" descr="A math equations on a graph paper&#10;&#10;Description automatically generated"/>
                    <pic:cNvPicPr/>
                  </pic:nvPicPr>
                  <pic:blipFill>
                    <a:blip r:embed="rId42"/>
                    <a:stretch>
                      <a:fillRect/>
                    </a:stretch>
                  </pic:blipFill>
                  <pic:spPr>
                    <a:xfrm>
                      <a:off x="0" y="0"/>
                      <a:ext cx="2405069" cy="2852523"/>
                    </a:xfrm>
                    <a:prstGeom prst="rect">
                      <a:avLst/>
                    </a:prstGeom>
                  </pic:spPr>
                </pic:pic>
              </a:graphicData>
            </a:graphic>
          </wp:inline>
        </w:drawing>
      </w:r>
    </w:p>
    <w:p w14:paraId="198DDE56" w14:textId="6DB5E869" w:rsidR="009B6882" w:rsidRDefault="00E224FF" w:rsidP="00744483">
      <w:pPr>
        <w:pStyle w:val="Caption"/>
      </w:pPr>
      <w:bookmarkStart w:id="52" w:name="_Ref183735538"/>
      <w:bookmarkStart w:id="53" w:name="_Toc183847337"/>
      <w:r>
        <w:t xml:space="preserve">Figure </w:t>
      </w:r>
      <w:fldSimple w:instr=" SEQ Figure \* ARABIC ">
        <w:r w:rsidR="002444A8">
          <w:rPr>
            <w:noProof/>
          </w:rPr>
          <w:t>20</w:t>
        </w:r>
      </w:fldSimple>
      <w:bookmarkEnd w:id="52"/>
      <w:r>
        <w:t>: Power Calculations for the cutter head system</w:t>
      </w:r>
      <w:bookmarkEnd w:id="53"/>
    </w:p>
    <w:p w14:paraId="5A200A9D" w14:textId="48D9DB15" w:rsidR="009525FD" w:rsidRDefault="009525FD" w:rsidP="009525FD">
      <w:pPr>
        <w:pStyle w:val="Heading4"/>
        <w:jc w:val="both"/>
      </w:pPr>
      <w:r>
        <w:t>2.2.</w:t>
      </w:r>
      <w:r w:rsidR="00043ABA">
        <w:t>8</w:t>
      </w:r>
      <w:r>
        <w:t>.2 Soil Removal Motor System</w:t>
      </w:r>
    </w:p>
    <w:p w14:paraId="1B48D272" w14:textId="1FBF3425" w:rsidR="009525FD" w:rsidRDefault="00AA1341" w:rsidP="009525FD">
      <w:r>
        <w:t xml:space="preserve">To calculate the auger power, the weight from the auger itself and the </w:t>
      </w:r>
      <w:r w:rsidR="004B6D8F">
        <w:t>weight of the cutting were found and used to calculate the force and taking the radius of the auger</w:t>
      </w:r>
      <w:r w:rsidR="00303124">
        <w:t xml:space="preserve">, the </w:t>
      </w:r>
      <w:r w:rsidR="00776102">
        <w:t xml:space="preserve">torque was found and taking that with the </w:t>
      </w:r>
      <w:r w:rsidR="006119F8">
        <w:t xml:space="preserve">desired RPM (62), the power </w:t>
      </w:r>
      <w:r w:rsidR="00574626">
        <w:t xml:space="preserve">was calculated and found to be 210.3 W (0.28 HP). This being much lower, this system will be connected to the 120VAC single phase portion of the generator. The calculations can be seen in </w:t>
      </w:r>
      <w:r w:rsidR="00574626">
        <w:fldChar w:fldCharType="begin"/>
      </w:r>
      <w:r w:rsidR="00574626">
        <w:instrText xml:space="preserve"> REF _Ref183737155 \h </w:instrText>
      </w:r>
      <w:r w:rsidR="00574626">
        <w:fldChar w:fldCharType="separate"/>
      </w:r>
      <w:r w:rsidR="00574626">
        <w:t xml:space="preserve">Figure </w:t>
      </w:r>
      <w:r w:rsidR="00574626">
        <w:rPr>
          <w:noProof/>
        </w:rPr>
        <w:t>11</w:t>
      </w:r>
      <w:r w:rsidR="00574626">
        <w:fldChar w:fldCharType="end"/>
      </w:r>
      <w:r w:rsidR="00574626">
        <w:t xml:space="preserve"> below. </w:t>
      </w:r>
    </w:p>
    <w:p w14:paraId="4985F3DD" w14:textId="77777777" w:rsidR="00AA1341" w:rsidRDefault="00AA1341" w:rsidP="00AA1341">
      <w:pPr>
        <w:keepNext/>
        <w:jc w:val="center"/>
      </w:pPr>
      <w:r>
        <w:rPr>
          <w:noProof/>
        </w:rPr>
        <w:drawing>
          <wp:inline distT="0" distB="0" distL="0" distR="0" wp14:anchorId="231C1EF5" wp14:editId="7FADAAD2">
            <wp:extent cx="2936631" cy="3385916"/>
            <wp:effectExtent l="0" t="0" r="0" b="0"/>
            <wp:docPr id="969965650" name="Picture 1" descr="A math formula on a graph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65650" name="Picture 1" descr="A math formula on a graph paper&#10;&#10;Description automatically generated"/>
                    <pic:cNvPicPr/>
                  </pic:nvPicPr>
                  <pic:blipFill>
                    <a:blip r:embed="rId43"/>
                    <a:stretch>
                      <a:fillRect/>
                    </a:stretch>
                  </pic:blipFill>
                  <pic:spPr>
                    <a:xfrm>
                      <a:off x="0" y="0"/>
                      <a:ext cx="2939465" cy="3389184"/>
                    </a:xfrm>
                    <a:prstGeom prst="rect">
                      <a:avLst/>
                    </a:prstGeom>
                  </pic:spPr>
                </pic:pic>
              </a:graphicData>
            </a:graphic>
          </wp:inline>
        </w:drawing>
      </w:r>
    </w:p>
    <w:p w14:paraId="47CDBDB6" w14:textId="31AF97BF" w:rsidR="00AA1341" w:rsidRDefault="00AA1341" w:rsidP="00AA1341">
      <w:pPr>
        <w:pStyle w:val="Caption"/>
      </w:pPr>
      <w:bookmarkStart w:id="54" w:name="_Ref183737155"/>
      <w:bookmarkStart w:id="55" w:name="_Toc183847338"/>
      <w:r>
        <w:t xml:space="preserve">Figure </w:t>
      </w:r>
      <w:fldSimple w:instr=" SEQ Figure \* ARABIC ">
        <w:r w:rsidR="002444A8">
          <w:rPr>
            <w:noProof/>
          </w:rPr>
          <w:t>21</w:t>
        </w:r>
      </w:fldSimple>
      <w:bookmarkEnd w:id="54"/>
      <w:r>
        <w:t xml:space="preserve">: </w:t>
      </w:r>
      <w:r w:rsidRPr="00911338">
        <w:t xml:space="preserve">Power Calculations for the </w:t>
      </w:r>
      <w:r>
        <w:t>auger</w:t>
      </w:r>
      <w:r w:rsidRPr="00911338">
        <w:t xml:space="preserve"> system</w:t>
      </w:r>
      <w:bookmarkEnd w:id="55"/>
    </w:p>
    <w:p w14:paraId="22C54F38" w14:textId="404D6EB4" w:rsidR="009525FD" w:rsidRDefault="009525FD" w:rsidP="009525FD">
      <w:pPr>
        <w:pStyle w:val="Heading4"/>
        <w:jc w:val="both"/>
      </w:pPr>
      <w:r>
        <w:lastRenderedPageBreak/>
        <w:t>2.2.</w:t>
      </w:r>
      <w:r w:rsidR="00043ABA">
        <w:t>8</w:t>
      </w:r>
      <w:r>
        <w:t xml:space="preserve">.3 </w:t>
      </w:r>
      <w:r w:rsidR="00D13629">
        <w:t>Raspberry Pi</w:t>
      </w:r>
      <w:r>
        <w:t xml:space="preserve"> System</w:t>
      </w:r>
    </w:p>
    <w:p w14:paraId="209DDDCA" w14:textId="28805E6B" w:rsidR="00F27CD9" w:rsidRPr="00744483" w:rsidRDefault="00E224FF" w:rsidP="00F27CD9">
      <w:r>
        <w:t xml:space="preserve">The max power consumption of the Raspberry Pi was taken using the value of 5 Volts DC supply to the board. The board has a max of 3 amps running through it, making the power consumption being 15W. To isolate the electric system from the motors as well as the power being so much lower, a separate battery pack </w:t>
      </w:r>
      <w:r w:rsidR="006E6988">
        <w:t>will be used to power this system.</w:t>
      </w:r>
    </w:p>
    <w:p w14:paraId="2091608E" w14:textId="6ABDE6C3" w:rsidR="004D4E6B" w:rsidRPr="00DA2473" w:rsidRDefault="003471DB" w:rsidP="003471DB">
      <w:pPr>
        <w:pStyle w:val="Heading3"/>
      </w:pPr>
      <w:bookmarkStart w:id="56" w:name="_Toc183847269"/>
      <w:r>
        <w:t>2.2.</w:t>
      </w:r>
      <w:r w:rsidR="00DB0126">
        <w:t>9</w:t>
      </w:r>
      <w:r>
        <w:t xml:space="preserve"> </w:t>
      </w:r>
      <w:r w:rsidR="004D4E6B" w:rsidRPr="00DA2473">
        <w:t xml:space="preserve">Software </w:t>
      </w:r>
      <w:r w:rsidR="00D45E34">
        <w:t>S</w:t>
      </w:r>
      <w:r w:rsidR="004D4E6B" w:rsidRPr="00DA2473">
        <w:t>ystem</w:t>
      </w:r>
      <w:bookmarkEnd w:id="56"/>
    </w:p>
    <w:p w14:paraId="1E2D7FD0" w14:textId="3E57F561" w:rsidR="004D4E6B" w:rsidRPr="00DA2473" w:rsidRDefault="001058F1" w:rsidP="00094013">
      <w:pPr>
        <w:jc w:val="both"/>
        <w:rPr>
          <w:szCs w:val="21"/>
        </w:rPr>
      </w:pPr>
      <w:r w:rsidRPr="00DA2473">
        <w:rPr>
          <w:szCs w:val="21"/>
        </w:rPr>
        <w:t xml:space="preserve">The </w:t>
      </w:r>
      <w:r w:rsidR="002F400B" w:rsidRPr="00DA2473">
        <w:rPr>
          <w:szCs w:val="21"/>
        </w:rPr>
        <w:t>VBM will have</w:t>
      </w:r>
      <w:r w:rsidR="00BB5826" w:rsidRPr="00DA2473">
        <w:rPr>
          <w:szCs w:val="21"/>
        </w:rPr>
        <w:t xml:space="preserve"> a software system to enable monitoring and control of the system.</w:t>
      </w:r>
      <w:r w:rsidR="0097409E" w:rsidRPr="00DA2473">
        <w:rPr>
          <w:szCs w:val="21"/>
        </w:rPr>
        <w:t xml:space="preserve"> </w:t>
      </w:r>
      <w:r w:rsidR="00CE2159" w:rsidRPr="00DA2473">
        <w:rPr>
          <w:szCs w:val="21"/>
        </w:rPr>
        <w:t xml:space="preserve">Traditionally TBMS are outfitted with a fully </w:t>
      </w:r>
      <w:r w:rsidR="00C94CFE" w:rsidRPr="00DA2473">
        <w:rPr>
          <w:szCs w:val="21"/>
        </w:rPr>
        <w:t>integrated digital control system</w:t>
      </w:r>
      <w:r w:rsidR="00F52D7F" w:rsidRPr="00DA2473">
        <w:rPr>
          <w:szCs w:val="21"/>
        </w:rPr>
        <w:t xml:space="preserve">, with </w:t>
      </w:r>
      <w:r w:rsidR="000F5EFB" w:rsidRPr="00DA2473">
        <w:rPr>
          <w:szCs w:val="21"/>
        </w:rPr>
        <w:t>several</w:t>
      </w:r>
      <w:r w:rsidR="00F52D7F" w:rsidRPr="00DA2473">
        <w:rPr>
          <w:szCs w:val="21"/>
        </w:rPr>
        <w:t xml:space="preserve"> automatic fault warnings and redundancy</w:t>
      </w:r>
      <w:r w:rsidR="00F7184C" w:rsidRPr="00DA2473">
        <w:rPr>
          <w:szCs w:val="21"/>
        </w:rPr>
        <w:t xml:space="preserve"> Civil Excavations</w:t>
      </w:r>
      <w:r w:rsidR="00160930" w:rsidRPr="00DA2473">
        <w:rPr>
          <w:szCs w:val="21"/>
        </w:rPr>
        <w:t>.</w:t>
      </w:r>
      <w:r w:rsidR="00073294" w:rsidRPr="00DA2473">
        <w:rPr>
          <w:szCs w:val="21"/>
        </w:rPr>
        <w:t xml:space="preserve"> </w:t>
      </w:r>
      <w:r w:rsidR="00C147CD" w:rsidRPr="00DA2473">
        <w:rPr>
          <w:szCs w:val="21"/>
        </w:rPr>
        <w:t xml:space="preserve">The QHDT software system </w:t>
      </w:r>
      <w:r w:rsidR="00C27AC8" w:rsidRPr="00DA2473">
        <w:rPr>
          <w:szCs w:val="21"/>
        </w:rPr>
        <w:t xml:space="preserve">has been designed in accordance with the </w:t>
      </w:r>
      <w:r w:rsidR="00823480" w:rsidRPr="00DA2473">
        <w:rPr>
          <w:szCs w:val="21"/>
        </w:rPr>
        <w:t xml:space="preserve">requirements set by the boring company and </w:t>
      </w:r>
      <w:r w:rsidR="00771995" w:rsidRPr="00DA2473">
        <w:rPr>
          <w:szCs w:val="21"/>
        </w:rPr>
        <w:t>informed by industry practices.</w:t>
      </w:r>
      <w:r w:rsidR="00760673">
        <w:rPr>
          <w:szCs w:val="21"/>
        </w:rPr>
        <w:t xml:space="preserve"> </w:t>
      </w:r>
      <w:r w:rsidR="00F54DFC">
        <w:rPr>
          <w:szCs w:val="21"/>
        </w:rPr>
        <w:t xml:space="preserve">The software system will consist of using </w:t>
      </w:r>
      <w:proofErr w:type="spellStart"/>
      <w:r w:rsidR="00F54DFC">
        <w:rPr>
          <w:szCs w:val="21"/>
        </w:rPr>
        <w:t>Tkinter</w:t>
      </w:r>
      <w:proofErr w:type="spellEnd"/>
      <w:r w:rsidR="00F54DFC">
        <w:rPr>
          <w:szCs w:val="21"/>
        </w:rPr>
        <w:t xml:space="preserve"> library for the fronted, this will then interact with the backend via calls to specific endpoints</w:t>
      </w:r>
      <w:r w:rsidR="00383A5A">
        <w:rPr>
          <w:szCs w:val="21"/>
        </w:rPr>
        <w:t xml:space="preserve">. </w:t>
      </w:r>
    </w:p>
    <w:p w14:paraId="58DB99AC" w14:textId="75A6E11C" w:rsidR="00470F24" w:rsidRPr="00DA2473" w:rsidRDefault="00530886" w:rsidP="00094013">
      <w:pPr>
        <w:pStyle w:val="Heading4"/>
        <w:jc w:val="both"/>
      </w:pPr>
      <w:r>
        <w:t>2.</w:t>
      </w:r>
      <w:r w:rsidR="004602F9">
        <w:t>2</w:t>
      </w:r>
      <w:r>
        <w:t>.</w:t>
      </w:r>
      <w:r w:rsidR="00DB0126">
        <w:t>9</w:t>
      </w:r>
      <w:r>
        <w:t xml:space="preserve">.1 </w:t>
      </w:r>
      <w:r w:rsidR="00470F24">
        <w:t>Frontend</w:t>
      </w:r>
    </w:p>
    <w:p w14:paraId="49477F66" w14:textId="1C75E310" w:rsidR="00DC44AD" w:rsidRPr="00DA2473" w:rsidRDefault="00DC44AD" w:rsidP="00094013">
      <w:pPr>
        <w:jc w:val="both"/>
        <w:rPr>
          <w:szCs w:val="21"/>
        </w:rPr>
      </w:pPr>
      <w:r w:rsidRPr="00DA2473">
        <w:rPr>
          <w:szCs w:val="21"/>
        </w:rPr>
        <w:t>The system will include a software graphical user interface on the front-end</w:t>
      </w:r>
      <w:r w:rsidR="004A494E" w:rsidRPr="00DA2473">
        <w:rPr>
          <w:szCs w:val="21"/>
        </w:rPr>
        <w:t>, which will contain essential control and performance indicators.</w:t>
      </w:r>
      <w:r w:rsidR="00470F24" w:rsidRPr="00DA2473">
        <w:rPr>
          <w:szCs w:val="21"/>
        </w:rPr>
        <w:t xml:space="preserve"> </w:t>
      </w:r>
      <w:r w:rsidR="00470F24">
        <w:rPr>
          <w:szCs w:val="21"/>
        </w:rPr>
        <w:t>To implement the GUI,</w:t>
      </w:r>
      <w:r w:rsidR="004A494E" w:rsidRPr="00DA2473">
        <w:rPr>
          <w:szCs w:val="21"/>
        </w:rPr>
        <w:t xml:space="preserve"> </w:t>
      </w:r>
      <w:proofErr w:type="spellStart"/>
      <w:r w:rsidR="00173EF9">
        <w:rPr>
          <w:szCs w:val="21"/>
        </w:rPr>
        <w:t>Tkinter</w:t>
      </w:r>
      <w:proofErr w:type="spellEnd"/>
      <w:r w:rsidR="00173EF9">
        <w:rPr>
          <w:szCs w:val="21"/>
        </w:rPr>
        <w:t>, an open</w:t>
      </w:r>
      <w:r w:rsidR="00530886">
        <w:rPr>
          <w:szCs w:val="21"/>
        </w:rPr>
        <w:t>-</w:t>
      </w:r>
      <w:r w:rsidR="00173EF9">
        <w:rPr>
          <w:szCs w:val="21"/>
        </w:rPr>
        <w:t>source portable graphical user interface</w:t>
      </w:r>
      <w:r w:rsidR="00470F24">
        <w:rPr>
          <w:szCs w:val="21"/>
        </w:rPr>
        <w:t xml:space="preserve"> library will be leveraged. </w:t>
      </w:r>
      <w:r w:rsidR="00D50851">
        <w:rPr>
          <w:szCs w:val="21"/>
        </w:rPr>
        <w:t xml:space="preserve">The primary components of the </w:t>
      </w:r>
      <w:r w:rsidR="008F2EB6">
        <w:rPr>
          <w:szCs w:val="21"/>
        </w:rPr>
        <w:t xml:space="preserve">front-end will include, an emergency stop button, status </w:t>
      </w:r>
      <w:r w:rsidR="0027259A">
        <w:rPr>
          <w:szCs w:val="21"/>
        </w:rPr>
        <w:t xml:space="preserve">portions, and different telemetry metrics with </w:t>
      </w:r>
      <w:r w:rsidR="004D6C35">
        <w:rPr>
          <w:szCs w:val="21"/>
        </w:rPr>
        <w:t>real time updates</w:t>
      </w:r>
      <w:r w:rsidR="00B57300">
        <w:rPr>
          <w:szCs w:val="21"/>
        </w:rPr>
        <w:t>.</w:t>
      </w:r>
    </w:p>
    <w:p w14:paraId="29F88E5E" w14:textId="36FDE867" w:rsidR="00B57300" w:rsidRDefault="00B57300" w:rsidP="00B57300">
      <w:pPr>
        <w:pStyle w:val="Caption"/>
        <w:keepNext/>
      </w:pPr>
      <w:bookmarkStart w:id="57" w:name="_Toc183846265"/>
      <w:r>
        <w:t xml:space="preserve">Table </w:t>
      </w:r>
      <w:r>
        <w:fldChar w:fldCharType="begin"/>
      </w:r>
      <w:r>
        <w:instrText>SEQ Table \* ARABIC</w:instrText>
      </w:r>
      <w:r>
        <w:fldChar w:fldCharType="separate"/>
      </w:r>
      <w:r w:rsidR="009F2AFC">
        <w:rPr>
          <w:noProof/>
        </w:rPr>
        <w:t>4</w:t>
      </w:r>
      <w:r>
        <w:fldChar w:fldCharType="end"/>
      </w:r>
      <w:r>
        <w:t xml:space="preserve">: </w:t>
      </w:r>
      <w:r w:rsidR="00744483">
        <w:t>Frontend Component Breakdown and Functions</w:t>
      </w:r>
      <w:bookmarkEnd w:id="57"/>
    </w:p>
    <w:tbl>
      <w:tblPr>
        <w:tblStyle w:val="TableGrid"/>
        <w:tblW w:w="0" w:type="auto"/>
        <w:tblLook w:val="04A0" w:firstRow="1" w:lastRow="0" w:firstColumn="1" w:lastColumn="0" w:noHBand="0" w:noVBand="1"/>
      </w:tblPr>
      <w:tblGrid>
        <w:gridCol w:w="4788"/>
        <w:gridCol w:w="4788"/>
      </w:tblGrid>
      <w:tr w:rsidR="00D50851" w14:paraId="72CFB221" w14:textId="77777777" w:rsidTr="00D50851">
        <w:tc>
          <w:tcPr>
            <w:tcW w:w="4788" w:type="dxa"/>
          </w:tcPr>
          <w:p w14:paraId="1F4F8EAC" w14:textId="244654A6" w:rsidR="00D50851" w:rsidRDefault="00D50851" w:rsidP="004D4E6B">
            <w:pPr>
              <w:rPr>
                <w:szCs w:val="21"/>
              </w:rPr>
            </w:pPr>
            <w:r>
              <w:rPr>
                <w:szCs w:val="21"/>
              </w:rPr>
              <w:t>Component</w:t>
            </w:r>
          </w:p>
        </w:tc>
        <w:tc>
          <w:tcPr>
            <w:tcW w:w="4788" w:type="dxa"/>
          </w:tcPr>
          <w:p w14:paraId="4A21192D" w14:textId="05E10F80" w:rsidR="00D50851" w:rsidRDefault="004D6C35" w:rsidP="004D4E6B">
            <w:pPr>
              <w:rPr>
                <w:szCs w:val="21"/>
              </w:rPr>
            </w:pPr>
            <w:r>
              <w:rPr>
                <w:szCs w:val="21"/>
              </w:rPr>
              <w:t>Description/function</w:t>
            </w:r>
          </w:p>
        </w:tc>
      </w:tr>
      <w:tr w:rsidR="00D50851" w14:paraId="2BC5CAEC" w14:textId="77777777" w:rsidTr="00D50851">
        <w:tc>
          <w:tcPr>
            <w:tcW w:w="4788" w:type="dxa"/>
          </w:tcPr>
          <w:p w14:paraId="24F19393" w14:textId="2B077F29" w:rsidR="00D50851" w:rsidRDefault="004D6C35" w:rsidP="004D4E6B">
            <w:pPr>
              <w:rPr>
                <w:szCs w:val="21"/>
              </w:rPr>
            </w:pPr>
            <w:r>
              <w:rPr>
                <w:szCs w:val="21"/>
              </w:rPr>
              <w:t>Emergency stop button</w:t>
            </w:r>
          </w:p>
        </w:tc>
        <w:tc>
          <w:tcPr>
            <w:tcW w:w="4788" w:type="dxa"/>
          </w:tcPr>
          <w:p w14:paraId="69A04C84" w14:textId="77777777" w:rsidR="00D50851" w:rsidRDefault="004D6C35" w:rsidP="004D6C35">
            <w:pPr>
              <w:pStyle w:val="ListParagraph"/>
              <w:numPr>
                <w:ilvl w:val="0"/>
                <w:numId w:val="10"/>
              </w:numPr>
              <w:rPr>
                <w:szCs w:val="21"/>
              </w:rPr>
            </w:pPr>
            <w:r>
              <w:rPr>
                <w:szCs w:val="21"/>
              </w:rPr>
              <w:t>Button will stop all operations at once</w:t>
            </w:r>
          </w:p>
          <w:p w14:paraId="69E1D98A" w14:textId="77777777" w:rsidR="004D6C35" w:rsidRDefault="004D6C35" w:rsidP="004D6C35">
            <w:pPr>
              <w:pStyle w:val="ListParagraph"/>
              <w:numPr>
                <w:ilvl w:val="0"/>
                <w:numId w:val="10"/>
              </w:numPr>
              <w:rPr>
                <w:szCs w:val="21"/>
              </w:rPr>
            </w:pPr>
            <w:r>
              <w:rPr>
                <w:szCs w:val="21"/>
              </w:rPr>
              <w:t>Button widget will need to be utilized</w:t>
            </w:r>
          </w:p>
          <w:p w14:paraId="62B74458" w14:textId="20457C5A" w:rsidR="004D6C35" w:rsidRPr="004D6C35" w:rsidRDefault="004D6C35" w:rsidP="004D6C35">
            <w:pPr>
              <w:pStyle w:val="ListParagraph"/>
              <w:numPr>
                <w:ilvl w:val="0"/>
                <w:numId w:val="10"/>
              </w:numPr>
              <w:rPr>
                <w:szCs w:val="21"/>
              </w:rPr>
            </w:pPr>
            <w:r>
              <w:rPr>
                <w:szCs w:val="21"/>
              </w:rPr>
              <w:t>Backend logic triggered via ‘command’</w:t>
            </w:r>
          </w:p>
        </w:tc>
      </w:tr>
      <w:tr w:rsidR="00D50851" w14:paraId="141B7C21" w14:textId="77777777" w:rsidTr="00D50851">
        <w:tc>
          <w:tcPr>
            <w:tcW w:w="4788" w:type="dxa"/>
          </w:tcPr>
          <w:p w14:paraId="5E06893D" w14:textId="6B0261FC" w:rsidR="00D50851" w:rsidRDefault="004D6C35" w:rsidP="004D4E6B">
            <w:pPr>
              <w:rPr>
                <w:szCs w:val="21"/>
              </w:rPr>
            </w:pPr>
            <w:r>
              <w:rPr>
                <w:szCs w:val="21"/>
              </w:rPr>
              <w:t>Machine Status indicator</w:t>
            </w:r>
            <w:r w:rsidR="007F1AD4">
              <w:rPr>
                <w:szCs w:val="21"/>
              </w:rPr>
              <w:t xml:space="preserve"> </w:t>
            </w:r>
          </w:p>
        </w:tc>
        <w:tc>
          <w:tcPr>
            <w:tcW w:w="4788" w:type="dxa"/>
          </w:tcPr>
          <w:p w14:paraId="2949B0AE" w14:textId="77777777" w:rsidR="00D50851" w:rsidRDefault="004D6C35" w:rsidP="004D6C35">
            <w:pPr>
              <w:pStyle w:val="ListParagraph"/>
              <w:numPr>
                <w:ilvl w:val="0"/>
                <w:numId w:val="10"/>
              </w:numPr>
              <w:rPr>
                <w:szCs w:val="21"/>
              </w:rPr>
            </w:pPr>
            <w:r>
              <w:rPr>
                <w:szCs w:val="21"/>
              </w:rPr>
              <w:t xml:space="preserve">Representation of the </w:t>
            </w:r>
            <w:proofErr w:type="gramStart"/>
            <w:r>
              <w:rPr>
                <w:szCs w:val="21"/>
              </w:rPr>
              <w:t>machines</w:t>
            </w:r>
            <w:proofErr w:type="gramEnd"/>
            <w:r>
              <w:rPr>
                <w:szCs w:val="21"/>
              </w:rPr>
              <w:t xml:space="preserve"> operation state </w:t>
            </w:r>
          </w:p>
          <w:p w14:paraId="3BCBCA45" w14:textId="7A794D49" w:rsidR="00C8682B" w:rsidRPr="004D6C35" w:rsidRDefault="00C8682B" w:rsidP="004D6C35">
            <w:pPr>
              <w:pStyle w:val="ListParagraph"/>
              <w:numPr>
                <w:ilvl w:val="0"/>
                <w:numId w:val="10"/>
              </w:numPr>
              <w:rPr>
                <w:szCs w:val="21"/>
              </w:rPr>
            </w:pPr>
            <w:r>
              <w:rPr>
                <w:szCs w:val="21"/>
              </w:rPr>
              <w:t>Via Label widget</w:t>
            </w:r>
          </w:p>
        </w:tc>
      </w:tr>
      <w:tr w:rsidR="00D50851" w14:paraId="50151C91" w14:textId="77777777" w:rsidTr="00D50851">
        <w:tc>
          <w:tcPr>
            <w:tcW w:w="4788" w:type="dxa"/>
          </w:tcPr>
          <w:p w14:paraId="7D75C744" w14:textId="0A43EDB1" w:rsidR="00D50851" w:rsidRDefault="004D6C35" w:rsidP="004D4E6B">
            <w:pPr>
              <w:rPr>
                <w:szCs w:val="21"/>
              </w:rPr>
            </w:pPr>
            <w:r>
              <w:rPr>
                <w:szCs w:val="21"/>
              </w:rPr>
              <w:t>Telemetry metrics</w:t>
            </w:r>
            <w:r w:rsidR="007F1AD4">
              <w:rPr>
                <w:szCs w:val="21"/>
              </w:rPr>
              <w:t xml:space="preserve"> (real time)</w:t>
            </w:r>
          </w:p>
        </w:tc>
        <w:tc>
          <w:tcPr>
            <w:tcW w:w="4788" w:type="dxa"/>
          </w:tcPr>
          <w:p w14:paraId="5E9A0B68" w14:textId="77777777" w:rsidR="004012CB" w:rsidRDefault="00C8682B" w:rsidP="004012CB">
            <w:pPr>
              <w:pStyle w:val="ListParagraph"/>
              <w:numPr>
                <w:ilvl w:val="0"/>
                <w:numId w:val="10"/>
              </w:numPr>
              <w:rPr>
                <w:szCs w:val="21"/>
              </w:rPr>
            </w:pPr>
            <w:r w:rsidRPr="00C8682B">
              <w:rPr>
                <w:szCs w:val="21"/>
              </w:rPr>
              <w:t>Cutter head speed (RPM)</w:t>
            </w:r>
          </w:p>
          <w:p w14:paraId="61434316" w14:textId="77777777" w:rsidR="004012CB" w:rsidRDefault="004012CB" w:rsidP="004012CB">
            <w:pPr>
              <w:pStyle w:val="ListParagraph"/>
              <w:numPr>
                <w:ilvl w:val="0"/>
                <w:numId w:val="10"/>
              </w:numPr>
              <w:rPr>
                <w:szCs w:val="21"/>
              </w:rPr>
            </w:pPr>
            <w:r>
              <w:rPr>
                <w:szCs w:val="21"/>
              </w:rPr>
              <w:t>Distance traveled</w:t>
            </w:r>
          </w:p>
          <w:p w14:paraId="4E3C4D67" w14:textId="77777777" w:rsidR="004012CB" w:rsidRDefault="004012CB" w:rsidP="004012CB">
            <w:pPr>
              <w:pStyle w:val="ListParagraph"/>
              <w:numPr>
                <w:ilvl w:val="0"/>
                <w:numId w:val="10"/>
              </w:numPr>
              <w:rPr>
                <w:szCs w:val="21"/>
              </w:rPr>
            </w:pPr>
            <w:r>
              <w:rPr>
                <w:szCs w:val="21"/>
              </w:rPr>
              <w:t>Time for penetration</w:t>
            </w:r>
          </w:p>
          <w:p w14:paraId="2A6A6E45" w14:textId="57E81FAA" w:rsidR="008428C9" w:rsidRPr="004012CB" w:rsidRDefault="008428C9" w:rsidP="004012CB">
            <w:pPr>
              <w:pStyle w:val="ListParagraph"/>
              <w:numPr>
                <w:ilvl w:val="0"/>
                <w:numId w:val="10"/>
              </w:numPr>
              <w:rPr>
                <w:szCs w:val="21"/>
              </w:rPr>
            </w:pPr>
            <w:r>
              <w:rPr>
                <w:szCs w:val="21"/>
              </w:rPr>
              <w:t xml:space="preserve">Via </w:t>
            </w:r>
            <w:proofErr w:type="spellStart"/>
            <w:proofErr w:type="gramStart"/>
            <w:r>
              <w:rPr>
                <w:szCs w:val="21"/>
              </w:rPr>
              <w:t>ttk.progressbar</w:t>
            </w:r>
            <w:proofErr w:type="spellEnd"/>
            <w:proofErr w:type="gramEnd"/>
          </w:p>
        </w:tc>
      </w:tr>
    </w:tbl>
    <w:p w14:paraId="0CB4D662" w14:textId="0160D7B0" w:rsidR="00D50851" w:rsidRDefault="008428C9" w:rsidP="004D4E6B">
      <w:pPr>
        <w:rPr>
          <w:szCs w:val="21"/>
        </w:rPr>
      </w:pPr>
      <w:r>
        <w:rPr>
          <w:szCs w:val="21"/>
        </w:rPr>
        <w:t>To ensure the machine gets real time updates, command ‘</w:t>
      </w:r>
      <w:proofErr w:type="gramStart"/>
      <w:r>
        <w:rPr>
          <w:szCs w:val="21"/>
        </w:rPr>
        <w:t>after(</w:t>
      </w:r>
      <w:proofErr w:type="gramEnd"/>
      <w:r>
        <w:rPr>
          <w:szCs w:val="21"/>
        </w:rPr>
        <w:t>)’, will be used.</w:t>
      </w:r>
    </w:p>
    <w:p w14:paraId="1954FB82" w14:textId="2BC26D15" w:rsidR="004012CB" w:rsidRDefault="004012CB" w:rsidP="004012CB">
      <w:pPr>
        <w:pStyle w:val="Heading4"/>
      </w:pPr>
      <w:r>
        <w:t>2.1.</w:t>
      </w:r>
      <w:r w:rsidR="00DB0126">
        <w:t>9</w:t>
      </w:r>
      <w:r>
        <w:t>.2 Backend</w:t>
      </w:r>
    </w:p>
    <w:p w14:paraId="67707A19" w14:textId="77777777" w:rsidR="004814E4" w:rsidRDefault="00CF55D9" w:rsidP="00094013">
      <w:pPr>
        <w:jc w:val="both"/>
      </w:pPr>
      <w:r>
        <w:t>The backend for the VBM and the GUI will consist of different endpoints that have JSON data</w:t>
      </w:r>
      <w:r w:rsidR="00A81546">
        <w:t>. JSON is an open standard file format and data interchange format that uses human</w:t>
      </w:r>
      <w:r w:rsidR="00F153DA">
        <w:t>-readable test to store and transmit data objects consisting of name-value pairs and arrays. This is commonly used to data format with uses in electronic data interchange, which includes that of web applications with servers.</w:t>
      </w:r>
      <w:r w:rsidR="00C90FD1">
        <w:t xml:space="preserve"> The endpoint will be a specific location where an API sends requests for information and receives responses.</w:t>
      </w:r>
      <w:r w:rsidR="00CA0F10">
        <w:t xml:space="preserve"> </w:t>
      </w:r>
      <w:r w:rsidR="00A42678" w:rsidRPr="00A42678">
        <w:t>These endpoints will handle tasks like real time telemetry updates and executing control commands, ensuring the system responds dynamically to user input and live data</w:t>
      </w:r>
      <w:r w:rsidR="00216474">
        <w:t xml:space="preserve">. </w:t>
      </w:r>
    </w:p>
    <w:p w14:paraId="6CB1BC7F" w14:textId="2714D84E" w:rsidR="00EF3159" w:rsidRPr="004012CB" w:rsidRDefault="00CA0F10" w:rsidP="00094013">
      <w:pPr>
        <w:jc w:val="both"/>
      </w:pPr>
      <w:r>
        <w:t xml:space="preserve">The API which will </w:t>
      </w:r>
      <w:r w:rsidR="00775239">
        <w:t xml:space="preserve">be used for this project will be </w:t>
      </w:r>
      <w:proofErr w:type="spellStart"/>
      <w:r w:rsidR="00775239">
        <w:t>FastAPI</w:t>
      </w:r>
      <w:proofErr w:type="spellEnd"/>
      <w:r w:rsidR="00775239">
        <w:t xml:space="preserve">, which </w:t>
      </w:r>
      <w:r w:rsidR="00887DDA">
        <w:t>will enable the real-time telemetry and control responses which the machine needs.</w:t>
      </w:r>
      <w:r w:rsidR="00760673">
        <w:t xml:space="preserve"> </w:t>
      </w:r>
      <w:r w:rsidR="004814E4">
        <w:t>This was chosen</w:t>
      </w:r>
      <w:r w:rsidR="0022784C">
        <w:t xml:space="preserve"> </w:t>
      </w:r>
      <w:r w:rsidR="00E709AF">
        <w:t xml:space="preserve">due to its </w:t>
      </w:r>
      <w:r w:rsidR="009D75BB">
        <w:t>real-time data handling and asynchronous programming</w:t>
      </w:r>
      <w:r w:rsidR="00825A66">
        <w:t xml:space="preserve"> which is needed </w:t>
      </w:r>
      <w:r w:rsidR="00F561FB">
        <w:t>for the VBM.</w:t>
      </w:r>
      <w:r w:rsidR="00FD216D">
        <w:t xml:space="preserve"> </w:t>
      </w:r>
      <w:r w:rsidR="004A260D">
        <w:t>It</w:t>
      </w:r>
      <w:r w:rsidR="00407630">
        <w:t xml:space="preserve"> also includes built-in features such as </w:t>
      </w:r>
      <w:proofErr w:type="spellStart"/>
      <w:r w:rsidR="00407630">
        <w:t>WebSockets</w:t>
      </w:r>
      <w:proofErr w:type="spellEnd"/>
      <w:r w:rsidR="00407630">
        <w:t xml:space="preserve"> for low-latency communication</w:t>
      </w:r>
      <w:r w:rsidR="003D415C">
        <w:t xml:space="preserve">. </w:t>
      </w:r>
      <w:r w:rsidR="000A7139">
        <w:t>A</w:t>
      </w:r>
      <w:r w:rsidR="000934B6">
        <w:t>synchronous programming</w:t>
      </w:r>
      <w:r w:rsidR="000A7139">
        <w:t>,</w:t>
      </w:r>
      <w:r w:rsidR="000934B6">
        <w:t xml:space="preserve"> out of the box</w:t>
      </w:r>
      <w:r w:rsidR="000A7139">
        <w:t>, can be done</w:t>
      </w:r>
      <w:r w:rsidR="000934B6">
        <w:t xml:space="preserve"> which will allow for efficient handling of multiple simultaneous connections</w:t>
      </w:r>
      <w:r w:rsidR="003D415C">
        <w:t>,</w:t>
      </w:r>
      <w:r w:rsidR="0098783E">
        <w:t xml:space="preserve"> </w:t>
      </w:r>
      <w:r w:rsidR="001A4FE4">
        <w:t>important for this use case</w:t>
      </w:r>
      <w:r w:rsidR="00053B7E">
        <w:t xml:space="preserve"> because real </w:t>
      </w:r>
      <w:r w:rsidR="00053B7E">
        <w:lastRenderedPageBreak/>
        <w:t>time communication is needed</w:t>
      </w:r>
      <w:r w:rsidR="004D221A">
        <w:t>.</w:t>
      </w:r>
      <w:r w:rsidR="005D4E9E">
        <w:t xml:space="preserve"> Data is also automatically verified, which should produce accurate and reduced errors. </w:t>
      </w:r>
      <w:r w:rsidR="0098783E">
        <w:t xml:space="preserve">As well, </w:t>
      </w:r>
      <w:proofErr w:type="spellStart"/>
      <w:r w:rsidR="004C0AA3">
        <w:t>FastAPI</w:t>
      </w:r>
      <w:proofErr w:type="spellEnd"/>
      <w:r w:rsidR="004C0AA3">
        <w:t xml:space="preserve"> is built on python, </w:t>
      </w:r>
      <w:r w:rsidR="005914CD">
        <w:t xml:space="preserve">so </w:t>
      </w:r>
      <w:r w:rsidR="009A6894">
        <w:t>it will enable the team to continue using</w:t>
      </w:r>
      <w:r w:rsidR="00237350">
        <w:t xml:space="preserve"> python.</w:t>
      </w:r>
      <w:r w:rsidR="009C1CCF">
        <w:t xml:space="preserve"> </w:t>
      </w:r>
    </w:p>
    <w:p w14:paraId="176BF072" w14:textId="18CC6748" w:rsidR="003471DB" w:rsidRPr="003471DB" w:rsidRDefault="003471DB" w:rsidP="003471DB">
      <w:pPr>
        <w:pStyle w:val="Heading2"/>
        <w:rPr>
          <w:rFonts w:ascii="Avenir Next" w:hAnsi="Avenir Next"/>
          <w:sz w:val="21"/>
          <w:szCs w:val="21"/>
        </w:rPr>
      </w:pPr>
      <w:bookmarkStart w:id="58" w:name="_Toc183847271"/>
      <w:r>
        <w:t xml:space="preserve">2.4 </w:t>
      </w:r>
      <w:r w:rsidRPr="00DA2473">
        <w:t xml:space="preserve">Digging </w:t>
      </w:r>
      <w:r>
        <w:t>M</w:t>
      </w:r>
      <w:r w:rsidRPr="00DA2473">
        <w:t xml:space="preserve">achine </w:t>
      </w:r>
      <w:r>
        <w:t>P</w:t>
      </w:r>
      <w:r w:rsidRPr="00DA2473">
        <w:t>arameters</w:t>
      </w:r>
      <w:bookmarkEnd w:id="58"/>
    </w:p>
    <w:p w14:paraId="1E3917BE" w14:textId="77777777" w:rsidR="00A838CB" w:rsidRDefault="00D72E14" w:rsidP="00D72E14">
      <w:pPr>
        <w:ind w:left="360"/>
        <w:rPr>
          <w:szCs w:val="21"/>
        </w:rPr>
      </w:pPr>
      <w:r>
        <w:rPr>
          <w:szCs w:val="21"/>
        </w:rPr>
        <w:t xml:space="preserve">The much extraction system is the limiting factor for the </w:t>
      </w:r>
      <w:r w:rsidR="00452F60">
        <w:rPr>
          <w:szCs w:val="21"/>
        </w:rPr>
        <w:t xml:space="preserve">digging machine. As it is projected to move, </w:t>
      </w:r>
      <w:r w:rsidR="00421C49">
        <w:rPr>
          <w:szCs w:val="21"/>
        </w:rPr>
        <w:t xml:space="preserve">around 12 times less material per revolution than the cutterhead is. </w:t>
      </w:r>
      <w:r w:rsidR="00DC2627">
        <w:rPr>
          <w:szCs w:val="21"/>
        </w:rPr>
        <w:t xml:space="preserve">This means that it must have 12 times the rpms that the cutterhead has, although </w:t>
      </w:r>
      <w:r w:rsidR="00BC2C21">
        <w:rPr>
          <w:szCs w:val="21"/>
        </w:rPr>
        <w:t xml:space="preserve">to achieve the needed torque the rpms must </w:t>
      </w:r>
      <w:r w:rsidR="003A20FE">
        <w:rPr>
          <w:szCs w:val="21"/>
        </w:rPr>
        <w:t xml:space="preserve">remain under ~70 rpm for it to be able to deal with the max </w:t>
      </w:r>
      <w:r w:rsidR="007E1E53">
        <w:rPr>
          <w:szCs w:val="21"/>
        </w:rPr>
        <w:t>number</w:t>
      </w:r>
      <w:r w:rsidR="003A20FE">
        <w:rPr>
          <w:szCs w:val="21"/>
        </w:rPr>
        <w:t xml:space="preserve"> of cuttings it could handle. Due to this, even if the cutterhead could be optimized to </w:t>
      </w:r>
      <w:r w:rsidR="0056481D">
        <w:rPr>
          <w:szCs w:val="21"/>
        </w:rPr>
        <w:t xml:space="preserve">extract more material or for higher rpms, it would not be able to exceed the material </w:t>
      </w:r>
      <w:r w:rsidR="007E1E53">
        <w:rPr>
          <w:szCs w:val="21"/>
        </w:rPr>
        <w:t xml:space="preserve">the auger is able to remove at 70 revolutions per minute. This is also a max case, which the team </w:t>
      </w:r>
      <w:r w:rsidR="00681AE5">
        <w:rPr>
          <w:szCs w:val="21"/>
        </w:rPr>
        <w:t>is not comfortable in assuming would hold up before testing has been done.</w:t>
      </w:r>
    </w:p>
    <w:p w14:paraId="39980B8E" w14:textId="22C5FA44" w:rsidR="007E1E53" w:rsidRDefault="00681AE5" w:rsidP="00D72E14">
      <w:pPr>
        <w:ind w:left="360"/>
        <w:rPr>
          <w:szCs w:val="21"/>
        </w:rPr>
      </w:pPr>
      <w:r>
        <w:rPr>
          <w:szCs w:val="21"/>
        </w:rPr>
        <w:t>Due to this the team has projected that the auger will run at 62 rpms, extracting 3.75*10</w:t>
      </w:r>
      <w:r w:rsidR="00A838CB">
        <w:rPr>
          <w:szCs w:val="21"/>
        </w:rPr>
        <w:t xml:space="preserve">^-3 m^3 per minute. In total the auger would have to move 0.2 m^3 of material which would result in a tunnelling time </w:t>
      </w:r>
      <w:r w:rsidR="006776C4">
        <w:rPr>
          <w:szCs w:val="21"/>
        </w:rPr>
        <w:t>for the whole system at</w:t>
      </w:r>
      <w:r w:rsidR="00A838CB">
        <w:rPr>
          <w:szCs w:val="21"/>
        </w:rPr>
        <w:t xml:space="preserve"> </w:t>
      </w:r>
      <w:r w:rsidR="00026571">
        <w:rPr>
          <w:szCs w:val="21"/>
        </w:rPr>
        <w:t>~53 minutes.</w:t>
      </w:r>
    </w:p>
    <w:p w14:paraId="0877C7A4" w14:textId="77777777" w:rsidR="00026571" w:rsidRDefault="00026571" w:rsidP="00D72E14">
      <w:pPr>
        <w:ind w:left="360"/>
        <w:rPr>
          <w:szCs w:val="21"/>
        </w:rPr>
      </w:pPr>
    </w:p>
    <w:p w14:paraId="0DA3EE8E" w14:textId="10FED79B" w:rsidR="00026571" w:rsidRPr="007876F8" w:rsidRDefault="00010019" w:rsidP="00D72E14">
      <w:pPr>
        <w:ind w:left="360"/>
        <w:rPr>
          <w:rFonts w:eastAsiaTheme="minorEastAsia"/>
          <w:sz w:val="16"/>
          <w:szCs w:val="16"/>
        </w:rPr>
      </w:pPr>
      <m:oMathPara>
        <m:oMath>
          <m:r>
            <w:rPr>
              <w:rFonts w:ascii="Cambria Math" w:hAnsi="Cambria Math"/>
              <w:sz w:val="16"/>
              <w:szCs w:val="16"/>
            </w:rPr>
            <m:t>Tunneling time for muck extraction auger=</m:t>
          </m:r>
          <m:f>
            <m:fPr>
              <m:ctrlPr>
                <w:rPr>
                  <w:rFonts w:ascii="Cambria Math" w:hAnsi="Cambria Math"/>
                  <w:i/>
                  <w:sz w:val="16"/>
                  <w:szCs w:val="16"/>
                </w:rPr>
              </m:ctrlPr>
            </m:fPr>
            <m:num>
              <m:d>
                <m:dPr>
                  <m:ctrlPr>
                    <w:rPr>
                      <w:rFonts w:ascii="Cambria Math" w:hAnsi="Cambria Math"/>
                      <w:i/>
                      <w:sz w:val="16"/>
                      <w:szCs w:val="16"/>
                    </w:rPr>
                  </m:ctrlPr>
                </m:dPr>
                <m:e>
                  <m:r>
                    <w:rPr>
                      <w:rFonts w:ascii="Cambria Math" w:hAnsi="Cambria Math"/>
                      <w:sz w:val="16"/>
                      <w:szCs w:val="16"/>
                    </w:rPr>
                    <m:t>total material to excavate</m:t>
                  </m:r>
                </m:e>
              </m:d>
            </m:num>
            <m:den>
              <m:r>
                <w:rPr>
                  <w:rFonts w:ascii="Cambria Math" w:hAnsi="Cambria Math"/>
                  <w:sz w:val="16"/>
                  <w:szCs w:val="16"/>
                </w:rPr>
                <m:t xml:space="preserve">projected amount of material that can be excavated each minute </m:t>
              </m:r>
            </m:den>
          </m:f>
        </m:oMath>
      </m:oMathPara>
    </w:p>
    <w:p w14:paraId="46A3A274" w14:textId="4A7A8E13" w:rsidR="007876F8" w:rsidRPr="001F0613" w:rsidRDefault="00010019" w:rsidP="00D72E14">
      <w:pPr>
        <w:ind w:left="360"/>
        <w:rPr>
          <w:rFonts w:eastAsiaTheme="minorEastAsia"/>
          <w:sz w:val="16"/>
          <w:szCs w:val="16"/>
        </w:rPr>
      </w:pPr>
      <m:oMathPara>
        <m:oMath>
          <m:r>
            <w:rPr>
              <w:rFonts w:ascii="Cambria Math" w:hAnsi="Cambria Math"/>
              <w:sz w:val="16"/>
              <w:szCs w:val="16"/>
            </w:rPr>
            <m:t>Tunneling time for muck extraction auger=</m:t>
          </m:r>
          <m:f>
            <m:fPr>
              <m:ctrlPr>
                <w:rPr>
                  <w:rFonts w:ascii="Cambria Math" w:hAnsi="Cambria Math"/>
                  <w:i/>
                  <w:sz w:val="16"/>
                  <w:szCs w:val="16"/>
                </w:rPr>
              </m:ctrlPr>
            </m:fPr>
            <m:num>
              <m:r>
                <w:rPr>
                  <w:rFonts w:ascii="Cambria Math" w:hAnsi="Cambria Math"/>
                  <w:sz w:val="16"/>
                  <w:szCs w:val="16"/>
                </w:rPr>
                <m:t>0.2m^3</m:t>
              </m:r>
            </m:num>
            <m:den>
              <m:r>
                <w:rPr>
                  <w:rFonts w:ascii="Cambria Math" w:hAnsi="Cambria Math"/>
                  <w:sz w:val="16"/>
                  <w:szCs w:val="16"/>
                </w:rPr>
                <m:t>3.75*</m:t>
              </m:r>
              <m:sSup>
                <m:sSupPr>
                  <m:ctrlPr>
                    <w:rPr>
                      <w:rFonts w:ascii="Cambria Math" w:hAnsi="Cambria Math"/>
                      <w:i/>
                      <w:sz w:val="16"/>
                      <w:szCs w:val="16"/>
                    </w:rPr>
                  </m:ctrlPr>
                </m:sSupPr>
                <m:e>
                  <m:r>
                    <w:rPr>
                      <w:rFonts w:ascii="Cambria Math" w:hAnsi="Cambria Math"/>
                      <w:sz w:val="16"/>
                      <w:szCs w:val="16"/>
                    </w:rPr>
                    <m:t>10</m:t>
                  </m:r>
                </m:e>
                <m:sup>
                  <m:r>
                    <w:rPr>
                      <w:rFonts w:ascii="Cambria Math" w:hAnsi="Cambria Math"/>
                      <w:sz w:val="16"/>
                      <w:szCs w:val="16"/>
                    </w:rPr>
                    <m:t>-3</m:t>
                  </m:r>
                </m:sup>
              </m:sSup>
              <m:sSup>
                <m:sSupPr>
                  <m:ctrlPr>
                    <w:rPr>
                      <w:rFonts w:ascii="Cambria Math" w:hAnsi="Cambria Math"/>
                      <w:i/>
                      <w:sz w:val="16"/>
                      <w:szCs w:val="16"/>
                    </w:rPr>
                  </m:ctrlPr>
                </m:sSupPr>
                <m:e>
                  <m:r>
                    <w:rPr>
                      <w:rFonts w:ascii="Cambria Math" w:hAnsi="Cambria Math"/>
                      <w:sz w:val="16"/>
                      <w:szCs w:val="16"/>
                    </w:rPr>
                    <m:t>m</m:t>
                  </m:r>
                </m:e>
                <m:sup>
                  <m:r>
                    <w:rPr>
                      <w:rFonts w:ascii="Cambria Math" w:hAnsi="Cambria Math"/>
                      <w:sz w:val="16"/>
                      <w:szCs w:val="16"/>
                    </w:rPr>
                    <m:t>3</m:t>
                  </m:r>
                </m:sup>
              </m:sSup>
              <m:r>
                <w:rPr>
                  <w:rFonts w:ascii="Cambria Math" w:hAnsi="Cambria Math"/>
                  <w:sz w:val="16"/>
                  <w:szCs w:val="16"/>
                </w:rPr>
                <m:t xml:space="preserve"> </m:t>
              </m:r>
            </m:den>
          </m:f>
        </m:oMath>
      </m:oMathPara>
    </w:p>
    <w:p w14:paraId="7EE39B12" w14:textId="2FC255B4" w:rsidR="001F0613" w:rsidRPr="007876F8" w:rsidRDefault="00010019" w:rsidP="00D72E14">
      <w:pPr>
        <w:ind w:left="360"/>
        <w:rPr>
          <w:sz w:val="15"/>
          <w:szCs w:val="16"/>
        </w:rPr>
      </w:pPr>
      <m:oMathPara>
        <m:oMath>
          <m:r>
            <w:rPr>
              <w:rFonts w:ascii="Cambria Math" w:hAnsi="Cambria Math"/>
              <w:sz w:val="16"/>
              <w:szCs w:val="16"/>
            </w:rPr>
            <m:t>Tunneling time for muck extraction auger=53 minutes</m:t>
          </m:r>
        </m:oMath>
      </m:oMathPara>
    </w:p>
    <w:p w14:paraId="445D95C1" w14:textId="77777777" w:rsidR="00A838CB" w:rsidRDefault="00A838CB" w:rsidP="00D72E14">
      <w:pPr>
        <w:ind w:left="360"/>
        <w:rPr>
          <w:szCs w:val="21"/>
        </w:rPr>
      </w:pPr>
    </w:p>
    <w:p w14:paraId="49F694DB" w14:textId="1CF68D51" w:rsidR="00D72E14" w:rsidRPr="00D72E14" w:rsidRDefault="0056481D" w:rsidP="00D72E14">
      <w:pPr>
        <w:ind w:left="360"/>
        <w:rPr>
          <w:szCs w:val="21"/>
        </w:rPr>
      </w:pPr>
      <w:r>
        <w:rPr>
          <w:szCs w:val="21"/>
        </w:rPr>
        <w:t xml:space="preserve"> </w:t>
      </w:r>
    </w:p>
    <w:p w14:paraId="405B9EC4" w14:textId="77777777" w:rsidR="00682E20" w:rsidRDefault="00682E20">
      <w:pPr>
        <w:rPr>
          <w:rFonts w:eastAsiaTheme="majorEastAsia" w:cstheme="majorBidi"/>
          <w:b/>
          <w:color w:val="000000" w:themeColor="text1"/>
          <w:sz w:val="40"/>
          <w:szCs w:val="40"/>
        </w:rPr>
      </w:pPr>
      <w:r>
        <w:br w:type="page"/>
      </w:r>
    </w:p>
    <w:p w14:paraId="1098F271" w14:textId="3C16FAA6" w:rsidR="00DB4E93" w:rsidRPr="00DA2473" w:rsidRDefault="00682E20" w:rsidP="00180141">
      <w:pPr>
        <w:pStyle w:val="Heading1"/>
      </w:pPr>
      <w:bookmarkStart w:id="59" w:name="_Toc183847272"/>
      <w:r>
        <w:lastRenderedPageBreak/>
        <w:t xml:space="preserve">3. </w:t>
      </w:r>
      <w:r w:rsidRPr="00682E20">
        <w:t>High level Design calculations of your machine. At a minimum, this should include:</w:t>
      </w:r>
      <w:bookmarkEnd w:id="59"/>
    </w:p>
    <w:p w14:paraId="3DB993FD" w14:textId="600286EF" w:rsidR="655E695F" w:rsidRPr="00DA2473" w:rsidRDefault="00343851" w:rsidP="00444484">
      <w:pPr>
        <w:pStyle w:val="Heading2"/>
        <w:rPr>
          <w:szCs w:val="21"/>
        </w:rPr>
      </w:pPr>
      <w:bookmarkStart w:id="60" w:name="_Toc183847273"/>
      <w:r w:rsidRPr="00444484">
        <w:t>3.</w:t>
      </w:r>
      <w:r w:rsidR="00444484">
        <w:t>1</w:t>
      </w:r>
      <w:r w:rsidRPr="00444484">
        <w:t xml:space="preserve">. </w:t>
      </w:r>
      <w:r w:rsidR="005469A8" w:rsidRPr="00444484">
        <w:t>Machine Structural Analysis</w:t>
      </w:r>
      <w:bookmarkEnd w:id="60"/>
    </w:p>
    <w:p w14:paraId="3CAF008D" w14:textId="6D9787D3" w:rsidR="005469A8" w:rsidRPr="00DB0126" w:rsidRDefault="005469A8" w:rsidP="159301FC">
      <w:pPr>
        <w:pStyle w:val="Heading3"/>
      </w:pPr>
      <w:r w:rsidRPr="00DB0126">
        <w:t xml:space="preserve"> </w:t>
      </w:r>
      <w:bookmarkStart w:id="61" w:name="_Toc183847274"/>
      <w:r w:rsidR="00B22E55" w:rsidRPr="00DB0126">
        <w:t xml:space="preserve">3.1.1. </w:t>
      </w:r>
      <w:r w:rsidRPr="00DB0126">
        <w:t>Digging machine itself</w:t>
      </w:r>
      <w:bookmarkEnd w:id="61"/>
    </w:p>
    <w:p w14:paraId="7D6FBB52" w14:textId="1D180ABC" w:rsidR="005469A8" w:rsidRDefault="005469A8" w:rsidP="005469A8">
      <w:pPr>
        <w:rPr>
          <w:rFonts w:eastAsiaTheme="minorEastAsia"/>
          <w:szCs w:val="21"/>
        </w:rPr>
      </w:pPr>
      <w:r w:rsidRPr="00DA2473">
        <w:rPr>
          <w:szCs w:val="21"/>
        </w:rPr>
        <w:t xml:space="preserve"> </w:t>
      </w:r>
      <w:r w:rsidR="00B26991">
        <w:rPr>
          <w:szCs w:val="21"/>
        </w:rPr>
        <w:t>From output torque calculations from section 2.2.6, it can be stated that the max</w:t>
      </w:r>
      <w:r w:rsidR="00E25A4F">
        <w:rPr>
          <w:szCs w:val="21"/>
        </w:rPr>
        <w:t xml:space="preserve">imum torque exerted by the </w:t>
      </w:r>
      <w:r w:rsidR="00525CEF">
        <w:rPr>
          <w:szCs w:val="21"/>
        </w:rPr>
        <w:t xml:space="preserve">driven gear on the shaft of the cutterhead is </w:t>
      </w:r>
      <m:oMath>
        <m:r>
          <w:rPr>
            <w:rFonts w:ascii="Cambria Math" w:hAnsi="Cambria Math"/>
            <w:szCs w:val="21"/>
          </w:rPr>
          <m:t>τ=24.6 KNm</m:t>
        </m:r>
      </m:oMath>
      <w:r w:rsidR="008E083A">
        <w:rPr>
          <w:rFonts w:eastAsiaTheme="minorEastAsia"/>
          <w:szCs w:val="21"/>
        </w:rPr>
        <w:t xml:space="preserve">. </w:t>
      </w:r>
      <w:r w:rsidR="00A86EF9">
        <w:rPr>
          <w:rFonts w:eastAsiaTheme="minorEastAsia"/>
          <w:szCs w:val="21"/>
        </w:rPr>
        <w:t xml:space="preserve">The cutterhead model can be simplified to </w:t>
      </w:r>
      <w:r w:rsidR="00A669EC">
        <w:rPr>
          <w:rFonts w:eastAsiaTheme="minorEastAsia"/>
          <w:szCs w:val="21"/>
        </w:rPr>
        <w:t xml:space="preserve">a model of a hollow </w:t>
      </w:r>
      <w:r w:rsidR="000B70EF">
        <w:rPr>
          <w:rFonts w:eastAsiaTheme="minorEastAsia"/>
          <w:szCs w:val="21"/>
        </w:rPr>
        <w:t>shaft and solid</w:t>
      </w:r>
      <w:r w:rsidR="00FD3D08">
        <w:rPr>
          <w:rFonts w:eastAsiaTheme="minorEastAsia"/>
          <w:szCs w:val="21"/>
        </w:rPr>
        <w:t xml:space="preserve"> </w:t>
      </w:r>
      <w:r w:rsidR="00A61700">
        <w:rPr>
          <w:rFonts w:eastAsiaTheme="minorEastAsia"/>
          <w:szCs w:val="21"/>
        </w:rPr>
        <w:t>disk</w:t>
      </w:r>
      <w:r w:rsidR="002E3739">
        <w:rPr>
          <w:rFonts w:eastAsiaTheme="minorEastAsia"/>
          <w:szCs w:val="21"/>
        </w:rPr>
        <w:t xml:space="preserve">, both made of </w:t>
      </w:r>
      <w:r w:rsidR="006E4EEE">
        <w:rPr>
          <w:rFonts w:eastAsiaTheme="minorEastAsia"/>
          <w:szCs w:val="21"/>
        </w:rPr>
        <w:t xml:space="preserve">Steel Alloy. </w:t>
      </w:r>
      <w:r w:rsidR="004C5A01">
        <w:rPr>
          <w:rFonts w:eastAsiaTheme="minorEastAsia"/>
          <w:szCs w:val="21"/>
        </w:rPr>
        <w:t xml:space="preserve">The type of material for this cutterhead is still undetermined, but Steel Alloy looks </w:t>
      </w:r>
      <w:r w:rsidR="00917420">
        <w:rPr>
          <w:rFonts w:eastAsiaTheme="minorEastAsia"/>
          <w:szCs w:val="21"/>
        </w:rPr>
        <w:t>like it resisted torsional loads the best</w:t>
      </w:r>
      <w:r w:rsidR="000211F7">
        <w:rPr>
          <w:rFonts w:eastAsiaTheme="minorEastAsia"/>
          <w:szCs w:val="21"/>
        </w:rPr>
        <w:t>.</w:t>
      </w:r>
    </w:p>
    <w:p w14:paraId="0F1B443D" w14:textId="77777777" w:rsidR="00355157" w:rsidRDefault="002E3739" w:rsidP="00F434F3">
      <w:pPr>
        <w:keepNext/>
        <w:jc w:val="center"/>
      </w:pPr>
      <w:r>
        <w:rPr>
          <w:noProof/>
          <w:szCs w:val="21"/>
        </w:rPr>
        <w:drawing>
          <wp:inline distT="0" distB="0" distL="0" distR="0" wp14:anchorId="5C901828" wp14:editId="326FF461">
            <wp:extent cx="3648075" cy="3303924"/>
            <wp:effectExtent l="0" t="0" r="0" b="0"/>
            <wp:docPr id="1160033369" name="Picture 1" descr="A silver cylinder on a black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033369" name="Picture 1" descr="A silver cylinder on a black surfac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654107" cy="3309387"/>
                    </a:xfrm>
                    <a:prstGeom prst="rect">
                      <a:avLst/>
                    </a:prstGeom>
                  </pic:spPr>
                </pic:pic>
              </a:graphicData>
            </a:graphic>
          </wp:inline>
        </w:drawing>
      </w:r>
    </w:p>
    <w:p w14:paraId="428038A8" w14:textId="60B7CF8D" w:rsidR="002E3739" w:rsidRPr="00DA2473" w:rsidRDefault="00355157" w:rsidP="00355157">
      <w:pPr>
        <w:pStyle w:val="Caption"/>
        <w:rPr>
          <w:szCs w:val="21"/>
        </w:rPr>
      </w:pPr>
      <w:bookmarkStart w:id="62" w:name="_Toc183847339"/>
      <w:r>
        <w:t xml:space="preserve">Figure </w:t>
      </w:r>
      <w:fldSimple w:instr=" SEQ Figure \* ARABIC ">
        <w:r w:rsidR="002444A8">
          <w:rPr>
            <w:noProof/>
          </w:rPr>
          <w:t>22</w:t>
        </w:r>
      </w:fldSimple>
      <w:r>
        <w:t>: Simplification of Custom Cutterhead CAD</w:t>
      </w:r>
      <w:bookmarkEnd w:id="62"/>
    </w:p>
    <w:p w14:paraId="7E305E1A" w14:textId="58CB4514" w:rsidR="000211F7" w:rsidRPr="00DA2473" w:rsidRDefault="00A22345" w:rsidP="005469A8">
      <w:pPr>
        <w:rPr>
          <w:szCs w:val="21"/>
        </w:rPr>
      </w:pPr>
      <w:r>
        <w:rPr>
          <w:szCs w:val="21"/>
        </w:rPr>
        <w:t>I</w:t>
      </w:r>
      <w:r w:rsidR="00E430A7">
        <w:rPr>
          <w:szCs w:val="21"/>
        </w:rPr>
        <w:t xml:space="preserve">t is assumed that the torsional load is applied to the </w:t>
      </w:r>
      <w:r w:rsidR="0059035F">
        <w:rPr>
          <w:szCs w:val="21"/>
        </w:rPr>
        <w:t xml:space="preserve">top of the figure, where the cylindrical shaft appears the </w:t>
      </w:r>
      <w:r w:rsidR="00876A8E">
        <w:rPr>
          <w:szCs w:val="21"/>
        </w:rPr>
        <w:t xml:space="preserve">separate. To account for the maximum torque is applied to the cutterhead, it </w:t>
      </w:r>
      <w:r w:rsidR="00563509">
        <w:rPr>
          <w:szCs w:val="21"/>
        </w:rPr>
        <w:t xml:space="preserve">is assumed that the </w:t>
      </w:r>
      <w:r w:rsidR="00A35A55">
        <w:rPr>
          <w:szCs w:val="21"/>
        </w:rPr>
        <w:t>torque is applied to the very end of the shaft, at the top.</w:t>
      </w:r>
    </w:p>
    <w:p w14:paraId="30357A4C" w14:textId="024622AE" w:rsidR="005469A8" w:rsidRPr="00DA2473" w:rsidRDefault="00C31A6A" w:rsidP="005469A8">
      <w:pPr>
        <w:rPr>
          <w:szCs w:val="21"/>
        </w:rPr>
      </w:pPr>
      <w:r>
        <w:rPr>
          <w:szCs w:val="21"/>
        </w:rPr>
        <w:t xml:space="preserve">Failure mode would be described as </w:t>
      </w:r>
      <w:r w:rsidR="005040C2">
        <w:rPr>
          <w:szCs w:val="21"/>
        </w:rPr>
        <w:t>any point throughout the system where the maximum yield strength is reached, resulting in inelastic plastic deformation. To ensure this does not occur</w:t>
      </w:r>
      <w:r w:rsidR="008F3D24">
        <w:rPr>
          <w:szCs w:val="21"/>
        </w:rPr>
        <w:t xml:space="preserve">, </w:t>
      </w:r>
      <w:r w:rsidR="00F312E1">
        <w:rPr>
          <w:szCs w:val="21"/>
        </w:rPr>
        <w:t xml:space="preserve">correct assumptions need </w:t>
      </w:r>
      <w:proofErr w:type="spellStart"/>
      <w:r w:rsidR="00F312E1">
        <w:rPr>
          <w:szCs w:val="21"/>
        </w:rPr>
        <w:t>ot</w:t>
      </w:r>
      <w:proofErr w:type="spellEnd"/>
      <w:r w:rsidR="00F312E1">
        <w:rPr>
          <w:szCs w:val="21"/>
        </w:rPr>
        <w:t xml:space="preserve"> be made regarding the simplified system. It can be assumed that </w:t>
      </w:r>
      <w:r w:rsidR="00D128CB">
        <w:rPr>
          <w:szCs w:val="21"/>
        </w:rPr>
        <w:t>an over</w:t>
      </w:r>
      <w:r w:rsidR="000835E4">
        <w:rPr>
          <w:szCs w:val="21"/>
        </w:rPr>
        <w:t xml:space="preserve">estimated applied torque on the shaft of the cutter head occurs when the </w:t>
      </w:r>
      <w:r w:rsidR="003023EC">
        <w:rPr>
          <w:szCs w:val="21"/>
        </w:rPr>
        <w:t>disk</w:t>
      </w:r>
      <w:r w:rsidR="00905CC6">
        <w:rPr>
          <w:szCs w:val="21"/>
        </w:rPr>
        <w:t xml:space="preserve"> is </w:t>
      </w:r>
      <w:r w:rsidR="00C92703">
        <w:rPr>
          <w:szCs w:val="21"/>
        </w:rPr>
        <w:t>static,</w:t>
      </w:r>
      <w:r w:rsidR="00905CC6">
        <w:rPr>
          <w:szCs w:val="21"/>
        </w:rPr>
        <w:t xml:space="preserve"> but the full torque is applied. This is considered an overestimate since </w:t>
      </w:r>
      <w:r w:rsidR="00C92703">
        <w:rPr>
          <w:szCs w:val="21"/>
        </w:rPr>
        <w:t>the cutter head will rotate with slipping when digging.</w:t>
      </w:r>
    </w:p>
    <w:p w14:paraId="7C23934D" w14:textId="1DB5C111" w:rsidR="10352277" w:rsidRPr="00DA2473" w:rsidRDefault="00BD0CB6">
      <w:pPr>
        <w:rPr>
          <w:szCs w:val="21"/>
        </w:rPr>
      </w:pPr>
      <w:r>
        <w:rPr>
          <w:szCs w:val="21"/>
        </w:rPr>
        <w:t>The factor of safety</w:t>
      </w:r>
      <w:r w:rsidR="00176AA1">
        <w:rPr>
          <w:szCs w:val="21"/>
        </w:rPr>
        <w:t xml:space="preserve"> for this </w:t>
      </w:r>
      <w:r w:rsidR="00E41313">
        <w:rPr>
          <w:szCs w:val="21"/>
        </w:rPr>
        <w:t xml:space="preserve">application must be assumed to be over 1.5 to be </w:t>
      </w:r>
      <w:r w:rsidR="00A266D3">
        <w:rPr>
          <w:szCs w:val="21"/>
        </w:rPr>
        <w:t xml:space="preserve">considered safe. The conditions in which the factor of safety </w:t>
      </w:r>
      <w:proofErr w:type="gramStart"/>
      <w:r w:rsidR="00A266D3">
        <w:rPr>
          <w:szCs w:val="21"/>
        </w:rPr>
        <w:t>are</w:t>
      </w:r>
      <w:proofErr w:type="gramEnd"/>
      <w:r w:rsidR="00A266D3">
        <w:rPr>
          <w:szCs w:val="21"/>
        </w:rPr>
        <w:t xml:space="preserve"> calculated are using the </w:t>
      </w:r>
      <w:r w:rsidR="00CD3926">
        <w:rPr>
          <w:szCs w:val="21"/>
        </w:rPr>
        <w:t xml:space="preserve">maximum torque </w:t>
      </w:r>
      <w:r w:rsidR="00170D2F">
        <w:rPr>
          <w:szCs w:val="21"/>
        </w:rPr>
        <w:t>over the</w:t>
      </w:r>
      <w:r w:rsidR="00CD3926">
        <w:rPr>
          <w:szCs w:val="21"/>
        </w:rPr>
        <w:t xml:space="preserve"> torque</w:t>
      </w:r>
      <w:r w:rsidR="0028542C">
        <w:rPr>
          <w:szCs w:val="21"/>
        </w:rPr>
        <w:t xml:space="preserve"> applie</w:t>
      </w:r>
      <w:r w:rsidR="00CF261A">
        <w:rPr>
          <w:szCs w:val="21"/>
        </w:rPr>
        <w:t>d</w:t>
      </w:r>
      <w:r w:rsidR="003E4FFE">
        <w:rPr>
          <w:szCs w:val="21"/>
        </w:rPr>
        <w:t>, as seen in this equation:</w:t>
      </w:r>
    </w:p>
    <w:p w14:paraId="679B99DA" w14:textId="508A9BFC" w:rsidR="005469A8" w:rsidRPr="00DA2473" w:rsidRDefault="00002218" w:rsidP="005469A8">
      <w:pPr>
        <w:rPr>
          <w:szCs w:val="21"/>
        </w:rPr>
      </w:pPr>
      <m:oMathPara>
        <m:oMath>
          <m:r>
            <w:rPr>
              <w:rFonts w:ascii="Cambria Math" w:hAnsi="Cambria Math"/>
              <w:szCs w:val="21"/>
            </w:rPr>
            <w:lastRenderedPageBreak/>
            <m:t>FoS=</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τ</m:t>
                  </m:r>
                </m:e>
                <m:sub>
                  <m:r>
                    <w:rPr>
                      <w:rFonts w:ascii="Cambria Math" w:hAnsi="Cambria Math"/>
                      <w:szCs w:val="21"/>
                    </w:rPr>
                    <m:t>Yield</m:t>
                  </m:r>
                </m:sub>
              </m:sSub>
            </m:num>
            <m:den>
              <m:sSub>
                <m:sSubPr>
                  <m:ctrlPr>
                    <w:rPr>
                      <w:rFonts w:ascii="Cambria Math" w:hAnsi="Cambria Math"/>
                      <w:i/>
                      <w:szCs w:val="21"/>
                    </w:rPr>
                  </m:ctrlPr>
                </m:sSubPr>
                <m:e>
                  <m:r>
                    <w:rPr>
                      <w:rFonts w:ascii="Cambria Math" w:hAnsi="Cambria Math"/>
                      <w:szCs w:val="21"/>
                    </w:rPr>
                    <m:t>τ</m:t>
                  </m:r>
                </m:e>
                <m:sub>
                  <m:r>
                    <w:rPr>
                      <w:rFonts w:ascii="Cambria Math" w:hAnsi="Cambria Math"/>
                      <w:szCs w:val="21"/>
                    </w:rPr>
                    <m:t>Applied</m:t>
                  </m:r>
                </m:sub>
              </m:sSub>
            </m:den>
          </m:f>
          <m:r>
            <w:rPr>
              <w:rFonts w:ascii="Cambria Math" w:hAnsi="Cambria Math"/>
              <w:szCs w:val="21"/>
            </w:rPr>
            <m:t>=</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σ</m:t>
                  </m:r>
                </m:e>
                <m:sub>
                  <m:r>
                    <w:rPr>
                      <w:rFonts w:ascii="Cambria Math" w:hAnsi="Cambria Math"/>
                      <w:szCs w:val="21"/>
                    </w:rPr>
                    <m:t>y,vM</m:t>
                  </m:r>
                </m:sub>
              </m:sSub>
            </m:num>
            <m:den>
              <m:sSub>
                <m:sSubPr>
                  <m:ctrlPr>
                    <w:rPr>
                      <w:rFonts w:ascii="Cambria Math" w:hAnsi="Cambria Math"/>
                      <w:i/>
                      <w:szCs w:val="21"/>
                    </w:rPr>
                  </m:ctrlPr>
                </m:sSubPr>
                <m:e>
                  <m:r>
                    <w:rPr>
                      <w:rFonts w:ascii="Cambria Math" w:hAnsi="Cambria Math"/>
                      <w:szCs w:val="21"/>
                    </w:rPr>
                    <m:t>σ</m:t>
                  </m:r>
                </m:e>
                <m:sub>
                  <m:r>
                    <w:rPr>
                      <w:rFonts w:ascii="Cambria Math" w:hAnsi="Cambria Math"/>
                      <w:szCs w:val="21"/>
                    </w:rPr>
                    <m:t>vM</m:t>
                  </m:r>
                </m:sub>
              </m:sSub>
            </m:den>
          </m:f>
        </m:oMath>
      </m:oMathPara>
    </w:p>
    <w:p w14:paraId="628E336C" w14:textId="24DDD03E" w:rsidR="0014038D" w:rsidRPr="00DA2473" w:rsidRDefault="00673BF4" w:rsidP="005469A8">
      <w:pPr>
        <w:rPr>
          <w:szCs w:val="21"/>
        </w:rPr>
      </w:pPr>
      <w:r>
        <w:rPr>
          <w:szCs w:val="21"/>
        </w:rPr>
        <w:t>SolidWorks FEA tor</w:t>
      </w:r>
      <w:r w:rsidR="00A9661C">
        <w:rPr>
          <w:szCs w:val="21"/>
        </w:rPr>
        <w:t xml:space="preserve">sional load was performed on this simplified model to get a maximum Von Mises of </w:t>
      </w:r>
      <m:oMath>
        <m:r>
          <w:rPr>
            <w:rFonts w:ascii="Cambria Math" w:hAnsi="Cambria Math"/>
            <w:szCs w:val="21"/>
          </w:rPr>
          <m:t>218.857 MPa</m:t>
        </m:r>
      </m:oMath>
      <w:r w:rsidR="005751E2">
        <w:rPr>
          <w:rFonts w:eastAsiaTheme="minorEastAsia"/>
          <w:szCs w:val="21"/>
        </w:rPr>
        <w:t>, as seen in Figure 1</w:t>
      </w:r>
      <w:r w:rsidR="00C24D30">
        <w:rPr>
          <w:rFonts w:eastAsiaTheme="minorEastAsia"/>
          <w:szCs w:val="21"/>
        </w:rPr>
        <w:t>9</w:t>
      </w:r>
      <w:r w:rsidR="005751E2">
        <w:rPr>
          <w:rFonts w:eastAsiaTheme="minorEastAsia"/>
          <w:szCs w:val="21"/>
        </w:rPr>
        <w:t>.</w:t>
      </w:r>
      <w:r w:rsidR="00C24D30">
        <w:rPr>
          <w:rFonts w:eastAsiaTheme="minorEastAsia"/>
          <w:szCs w:val="21"/>
        </w:rPr>
        <w:t xml:space="preserve"> When comparing this to the yield strength of </w:t>
      </w:r>
      <m:oMath>
        <m:r>
          <w:rPr>
            <w:rFonts w:ascii="Cambria Math" w:hAnsi="Cambria Math"/>
            <w:szCs w:val="21"/>
          </w:rPr>
          <m:t>620.422 MPa</m:t>
        </m:r>
      </m:oMath>
      <w:r w:rsidR="00C24D30">
        <w:rPr>
          <w:rFonts w:eastAsiaTheme="minorEastAsia"/>
          <w:szCs w:val="21"/>
        </w:rPr>
        <w:t>, we can plug it into our FoS equation</w:t>
      </w:r>
      <w:r w:rsidR="005751E2">
        <w:rPr>
          <w:rFonts w:eastAsiaTheme="minorEastAsia"/>
          <w:szCs w:val="21"/>
        </w:rPr>
        <w:t>.</w:t>
      </w:r>
    </w:p>
    <w:p w14:paraId="7AED9932" w14:textId="77777777" w:rsidR="00355157" w:rsidRDefault="0083522D" w:rsidP="00F434F3">
      <w:pPr>
        <w:keepNext/>
        <w:jc w:val="center"/>
      </w:pPr>
      <w:r>
        <w:rPr>
          <w:noProof/>
        </w:rPr>
        <w:drawing>
          <wp:inline distT="0" distB="0" distL="0" distR="0" wp14:anchorId="4F4C4761" wp14:editId="2A921366">
            <wp:extent cx="5286375" cy="4227406"/>
            <wp:effectExtent l="0" t="0" r="0" b="0"/>
            <wp:docPr id="16464805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5">
                      <a:extLst>
                        <a:ext uri="{28A0092B-C50C-407E-A947-70E740481C1C}">
                          <a14:useLocalDpi xmlns:a14="http://schemas.microsoft.com/office/drawing/2010/main" val="0"/>
                        </a:ext>
                      </a:extLst>
                    </a:blip>
                    <a:stretch>
                      <a:fillRect/>
                    </a:stretch>
                  </pic:blipFill>
                  <pic:spPr>
                    <a:xfrm>
                      <a:off x="0" y="0"/>
                      <a:ext cx="5289813" cy="4230155"/>
                    </a:xfrm>
                    <a:prstGeom prst="rect">
                      <a:avLst/>
                    </a:prstGeom>
                  </pic:spPr>
                </pic:pic>
              </a:graphicData>
            </a:graphic>
          </wp:inline>
        </w:drawing>
      </w:r>
    </w:p>
    <w:p w14:paraId="01BD6297" w14:textId="1E2C0C25" w:rsidR="2F5648C6" w:rsidRPr="00DA2473" w:rsidRDefault="00355157" w:rsidP="00355157">
      <w:pPr>
        <w:pStyle w:val="Caption"/>
      </w:pPr>
      <w:bookmarkStart w:id="63" w:name="_Toc183847340"/>
      <w:r>
        <w:t xml:space="preserve">Figure </w:t>
      </w:r>
      <w:fldSimple w:instr=" SEQ Figure \* ARABIC ">
        <w:r w:rsidR="002444A8">
          <w:rPr>
            <w:noProof/>
          </w:rPr>
          <w:t>23</w:t>
        </w:r>
      </w:fldSimple>
      <w:r>
        <w:t>: Torsion Load FEA, showing max Von Mises of 219 MPa</w:t>
      </w:r>
      <w:bookmarkEnd w:id="63"/>
    </w:p>
    <w:p w14:paraId="179D3CE1" w14:textId="62FDAB24" w:rsidR="005751E2" w:rsidRPr="002D543D" w:rsidRDefault="00002218" w:rsidP="005751E2">
      <w:pPr>
        <w:rPr>
          <w:rFonts w:eastAsiaTheme="minorEastAsia"/>
          <w:szCs w:val="21"/>
        </w:rPr>
      </w:pPr>
      <m:oMathPara>
        <m:oMath>
          <m:r>
            <w:rPr>
              <w:rFonts w:ascii="Cambria Math" w:hAnsi="Cambria Math"/>
              <w:szCs w:val="21"/>
            </w:rPr>
            <m:t>FoS=</m:t>
          </m:r>
          <m:f>
            <m:fPr>
              <m:ctrlPr>
                <w:rPr>
                  <w:rFonts w:ascii="Cambria Math" w:hAnsi="Cambria Math"/>
                  <w:i/>
                  <w:szCs w:val="21"/>
                </w:rPr>
              </m:ctrlPr>
            </m:fPr>
            <m:num>
              <m:sSub>
                <m:sSubPr>
                  <m:ctrlPr>
                    <w:rPr>
                      <w:rFonts w:ascii="Cambria Math" w:hAnsi="Cambria Math"/>
                      <w:i/>
                      <w:szCs w:val="21"/>
                    </w:rPr>
                  </m:ctrlPr>
                </m:sSubPr>
                <m:e>
                  <m:r>
                    <w:rPr>
                      <w:rFonts w:ascii="Cambria Math" w:hAnsi="Cambria Math"/>
                      <w:szCs w:val="21"/>
                    </w:rPr>
                    <m:t>σ</m:t>
                  </m:r>
                </m:e>
                <m:sub>
                  <m:r>
                    <w:rPr>
                      <w:rFonts w:ascii="Cambria Math" w:hAnsi="Cambria Math"/>
                      <w:szCs w:val="21"/>
                    </w:rPr>
                    <m:t>y,vM</m:t>
                  </m:r>
                </m:sub>
              </m:sSub>
            </m:num>
            <m:den>
              <m:sSub>
                <m:sSubPr>
                  <m:ctrlPr>
                    <w:rPr>
                      <w:rFonts w:ascii="Cambria Math" w:hAnsi="Cambria Math"/>
                      <w:i/>
                      <w:szCs w:val="21"/>
                    </w:rPr>
                  </m:ctrlPr>
                </m:sSubPr>
                <m:e>
                  <m:r>
                    <w:rPr>
                      <w:rFonts w:ascii="Cambria Math" w:hAnsi="Cambria Math"/>
                      <w:szCs w:val="21"/>
                    </w:rPr>
                    <m:t>σ</m:t>
                  </m:r>
                </m:e>
                <m:sub>
                  <m:r>
                    <w:rPr>
                      <w:rFonts w:ascii="Cambria Math" w:hAnsi="Cambria Math"/>
                      <w:szCs w:val="21"/>
                    </w:rPr>
                    <m:t>vM</m:t>
                  </m:r>
                </m:sub>
              </m:sSub>
            </m:den>
          </m:f>
          <m:r>
            <w:rPr>
              <w:rFonts w:ascii="Cambria Math" w:hAnsi="Cambria Math"/>
              <w:szCs w:val="21"/>
            </w:rPr>
            <m:t>=</m:t>
          </m:r>
          <m:f>
            <m:fPr>
              <m:ctrlPr>
                <w:rPr>
                  <w:rFonts w:ascii="Cambria Math" w:hAnsi="Cambria Math"/>
                  <w:i/>
                  <w:szCs w:val="21"/>
                </w:rPr>
              </m:ctrlPr>
            </m:fPr>
            <m:num>
              <m:r>
                <w:rPr>
                  <w:rFonts w:ascii="Cambria Math" w:hAnsi="Cambria Math"/>
                  <w:szCs w:val="21"/>
                </w:rPr>
                <m:t>620.422</m:t>
              </m:r>
            </m:num>
            <m:den>
              <m:r>
                <w:rPr>
                  <w:rFonts w:ascii="Cambria Math" w:hAnsi="Cambria Math"/>
                  <w:szCs w:val="21"/>
                </w:rPr>
                <m:t>218.857</m:t>
              </m:r>
            </m:den>
          </m:f>
          <m:r>
            <w:rPr>
              <w:rFonts w:ascii="Cambria Math" w:hAnsi="Cambria Math"/>
              <w:szCs w:val="21"/>
            </w:rPr>
            <m:t>=2.83</m:t>
          </m:r>
        </m:oMath>
      </m:oMathPara>
    </w:p>
    <w:p w14:paraId="3FD59F59" w14:textId="79B6189D" w:rsidR="002D543D" w:rsidRPr="005751E2" w:rsidRDefault="002D543D" w:rsidP="005751E2">
      <w:r>
        <w:rPr>
          <w:rFonts w:eastAsiaTheme="minorEastAsia"/>
          <w:szCs w:val="21"/>
        </w:rPr>
        <w:t>The factor of safety (</w:t>
      </w:r>
      <w:proofErr w:type="spellStart"/>
      <w:r>
        <w:rPr>
          <w:rFonts w:eastAsiaTheme="minorEastAsia"/>
          <w:szCs w:val="21"/>
        </w:rPr>
        <w:t>FoS</w:t>
      </w:r>
      <w:proofErr w:type="spellEnd"/>
      <w:r>
        <w:rPr>
          <w:rFonts w:eastAsiaTheme="minorEastAsia"/>
          <w:szCs w:val="21"/>
        </w:rPr>
        <w:t xml:space="preserve">) for this torsion load applied is 2.83, which greatly exceeds the minimum of 1.5. </w:t>
      </w:r>
      <w:r w:rsidR="00FA0AC3">
        <w:rPr>
          <w:rFonts w:eastAsiaTheme="minorEastAsia"/>
          <w:szCs w:val="21"/>
        </w:rPr>
        <w:t xml:space="preserve">It should be stated that the </w:t>
      </w:r>
      <w:r w:rsidR="0079744A">
        <w:rPr>
          <w:rFonts w:eastAsiaTheme="minorEastAsia"/>
          <w:szCs w:val="21"/>
        </w:rPr>
        <w:t xml:space="preserve">maximum stress can be found near the connect to the disk. This is expected, as the point of interest is furthest away from the </w:t>
      </w:r>
      <w:r w:rsidR="00B846F0">
        <w:rPr>
          <w:rFonts w:eastAsiaTheme="minorEastAsia"/>
          <w:szCs w:val="21"/>
        </w:rPr>
        <w:t xml:space="preserve">exerted torque. Welds and </w:t>
      </w:r>
      <w:r w:rsidR="00F45F0B">
        <w:rPr>
          <w:rFonts w:eastAsiaTheme="minorEastAsia"/>
          <w:szCs w:val="21"/>
        </w:rPr>
        <w:t>screw connections</w:t>
      </w:r>
      <w:r w:rsidR="00B846F0">
        <w:rPr>
          <w:rFonts w:eastAsiaTheme="minorEastAsia"/>
          <w:szCs w:val="21"/>
        </w:rPr>
        <w:t xml:space="preserve"> between these two bodies need to be </w:t>
      </w:r>
      <w:r w:rsidR="003D74A5">
        <w:rPr>
          <w:rFonts w:eastAsiaTheme="minorEastAsia"/>
          <w:szCs w:val="21"/>
        </w:rPr>
        <w:t>carefully considered</w:t>
      </w:r>
      <w:r w:rsidR="006369E7">
        <w:rPr>
          <w:rFonts w:eastAsiaTheme="minorEastAsia"/>
          <w:szCs w:val="21"/>
        </w:rPr>
        <w:t xml:space="preserve"> to</w:t>
      </w:r>
      <w:r w:rsidR="003F5AC4">
        <w:rPr>
          <w:rFonts w:eastAsiaTheme="minorEastAsia"/>
          <w:szCs w:val="21"/>
        </w:rPr>
        <w:t xml:space="preserve"> minimize the </w:t>
      </w:r>
      <w:r w:rsidR="009C4952">
        <w:rPr>
          <w:rFonts w:eastAsiaTheme="minorEastAsia"/>
          <w:szCs w:val="21"/>
        </w:rPr>
        <w:t>internal stress in this area.</w:t>
      </w:r>
    </w:p>
    <w:p w14:paraId="576A2D97" w14:textId="3B6A201A" w:rsidR="005469A8" w:rsidRPr="00DB0126" w:rsidRDefault="005469A8" w:rsidP="00B22E55">
      <w:pPr>
        <w:pStyle w:val="Heading3"/>
      </w:pPr>
      <w:r w:rsidRPr="00DB0126">
        <w:t xml:space="preserve"> </w:t>
      </w:r>
      <w:bookmarkStart w:id="64" w:name="_Toc183847275"/>
      <w:r w:rsidR="00B22E55" w:rsidRPr="00DB0126">
        <w:t>3.</w:t>
      </w:r>
      <w:r w:rsidR="00444484" w:rsidRPr="00DB0126">
        <w:t>1</w:t>
      </w:r>
      <w:r w:rsidR="00B22E55" w:rsidRPr="00DB0126">
        <w:t xml:space="preserve">.2. </w:t>
      </w:r>
      <w:r w:rsidRPr="00DB0126">
        <w:t>Launch and/or supporting structures</w:t>
      </w:r>
      <w:bookmarkEnd w:id="64"/>
    </w:p>
    <w:p w14:paraId="105F1C87" w14:textId="1A0D83E2" w:rsidR="000B2F01" w:rsidRDefault="00BB4ED1" w:rsidP="005469A8">
      <w:pPr>
        <w:rPr>
          <w:szCs w:val="21"/>
        </w:rPr>
      </w:pPr>
      <w:r>
        <w:rPr>
          <w:szCs w:val="21"/>
        </w:rPr>
        <w:t xml:space="preserve">The frame is a critical point to analyse in terms of </w:t>
      </w:r>
      <w:r w:rsidR="00F9192F">
        <w:rPr>
          <w:szCs w:val="21"/>
        </w:rPr>
        <w:t>its</w:t>
      </w:r>
      <w:r w:rsidR="00912D96">
        <w:rPr>
          <w:szCs w:val="21"/>
        </w:rPr>
        <w:t xml:space="preserve"> </w:t>
      </w:r>
      <w:r w:rsidR="00E85FBA">
        <w:rPr>
          <w:szCs w:val="21"/>
        </w:rPr>
        <w:t>stren</w:t>
      </w:r>
      <w:r w:rsidR="007C5BBC">
        <w:rPr>
          <w:szCs w:val="21"/>
        </w:rPr>
        <w:t xml:space="preserve">gth </w:t>
      </w:r>
      <w:r w:rsidR="008250B9">
        <w:rPr>
          <w:szCs w:val="21"/>
        </w:rPr>
        <w:t xml:space="preserve">during the duration of the dig. The first thing to consider is the </w:t>
      </w:r>
      <w:r w:rsidR="00A66828">
        <w:rPr>
          <w:szCs w:val="21"/>
        </w:rPr>
        <w:t xml:space="preserve">supporting the weight of the </w:t>
      </w:r>
      <w:r w:rsidR="002674AE">
        <w:rPr>
          <w:szCs w:val="21"/>
        </w:rPr>
        <w:t xml:space="preserve">digging machine during the runtime, as </w:t>
      </w:r>
      <w:r w:rsidR="00824700">
        <w:rPr>
          <w:szCs w:val="21"/>
        </w:rPr>
        <w:t xml:space="preserve">the torque from the </w:t>
      </w:r>
      <w:r w:rsidR="00074305">
        <w:rPr>
          <w:szCs w:val="21"/>
        </w:rPr>
        <w:t xml:space="preserve">spinning of the </w:t>
      </w:r>
      <w:r w:rsidR="00CF53AA">
        <w:rPr>
          <w:szCs w:val="21"/>
        </w:rPr>
        <w:t xml:space="preserve">cutter head will generate a force on the </w:t>
      </w:r>
      <w:r w:rsidR="002C62F7">
        <w:rPr>
          <w:szCs w:val="21"/>
        </w:rPr>
        <w:t>frame.</w:t>
      </w:r>
    </w:p>
    <w:p w14:paraId="626F6FDE" w14:textId="77777777" w:rsidR="00EC0B0D" w:rsidRDefault="003E5C2A" w:rsidP="00F434F3">
      <w:pPr>
        <w:keepNext/>
        <w:jc w:val="center"/>
      </w:pPr>
      <w:r>
        <w:rPr>
          <w:noProof/>
          <w:szCs w:val="21"/>
        </w:rPr>
        <w:lastRenderedPageBreak/>
        <w:drawing>
          <wp:inline distT="0" distB="0" distL="0" distR="0" wp14:anchorId="6DE9542D" wp14:editId="3688A7A3">
            <wp:extent cx="4029075" cy="3224551"/>
            <wp:effectExtent l="0" t="0" r="0" b="0"/>
            <wp:docPr id="195882312" name="Picture 5" descr="A diagram of a cross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2312" name="Picture 5" descr="A diagram of a cross with text&#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31184" cy="3226239"/>
                    </a:xfrm>
                    <a:prstGeom prst="rect">
                      <a:avLst/>
                    </a:prstGeom>
                  </pic:spPr>
                </pic:pic>
              </a:graphicData>
            </a:graphic>
          </wp:inline>
        </w:drawing>
      </w:r>
    </w:p>
    <w:p w14:paraId="2A3B8FCF" w14:textId="03B47B81" w:rsidR="003E5C2A" w:rsidRDefault="00EC0B0D" w:rsidP="00EC0B0D">
      <w:pPr>
        <w:pStyle w:val="Caption"/>
      </w:pPr>
      <w:bookmarkStart w:id="65" w:name="_Toc183847341"/>
      <w:r>
        <w:t xml:space="preserve">Figure </w:t>
      </w:r>
      <w:fldSimple w:instr=" SEQ Figure \* ARABIC ">
        <w:r w:rsidR="002444A8">
          <w:rPr>
            <w:noProof/>
          </w:rPr>
          <w:t>24</w:t>
        </w:r>
      </w:fldSimple>
      <w:r>
        <w:t>: Top View of the Dynamic Platform and Frame and Forces and Moments present</w:t>
      </w:r>
      <w:bookmarkEnd w:id="65"/>
    </w:p>
    <w:p w14:paraId="1BB78A74" w14:textId="365A2DEF" w:rsidR="00EC0B0D" w:rsidRDefault="00EC0B0D" w:rsidP="00EC0B0D">
      <w:r>
        <w:t xml:space="preserve">The </w:t>
      </w:r>
      <w:r w:rsidR="00F4661C">
        <w:t>force acting on the frame from the moment</w:t>
      </w:r>
      <w:r w:rsidR="000F781B">
        <w:t xml:space="preserve"> can be modeled in SolidWorks </w:t>
      </w:r>
      <w:r w:rsidR="0088111A">
        <w:t xml:space="preserve">via </w:t>
      </w:r>
      <w:r w:rsidR="004415F9">
        <w:t xml:space="preserve">FEA static deformity simulation. </w:t>
      </w:r>
      <w:r w:rsidR="009833F1">
        <w:t xml:space="preserve">The moment generated can be given by the maximum torque </w:t>
      </w:r>
      <w:r w:rsidR="005F2ACF">
        <w:t xml:space="preserve">based </w:t>
      </w:r>
      <w:proofErr w:type="gramStart"/>
      <w:r w:rsidR="005F2ACF">
        <w:t>off of</w:t>
      </w:r>
      <w:proofErr w:type="gramEnd"/>
      <w:r w:rsidR="005F2ACF">
        <w:t xml:space="preserve"> the geometry of the dynamic pla</w:t>
      </w:r>
      <w:r w:rsidR="00443AB8">
        <w:t>tform. The force</w:t>
      </w:r>
      <w:r w:rsidR="00C77C38">
        <w:t xml:space="preserve"> can be calculated based </w:t>
      </w:r>
      <w:proofErr w:type="gramStart"/>
      <w:r w:rsidR="00C77C38">
        <w:t>off of</w:t>
      </w:r>
      <w:proofErr w:type="gramEnd"/>
      <w:r w:rsidR="00C77C38">
        <w:t xml:space="preserve"> the </w:t>
      </w:r>
      <w:r w:rsidR="00774CB2">
        <w:t>moment and</w:t>
      </w:r>
      <w:r w:rsidR="00C77C38">
        <w:t xml:space="preserve"> divided among the </w:t>
      </w:r>
      <w:r w:rsidR="00761915">
        <w:t>4 beams</w:t>
      </w:r>
      <w:r w:rsidR="00DF7880">
        <w:t>. Yield stress is calculated from the FEA analysis in SolidWorks</w:t>
      </w:r>
      <w:r w:rsidR="006D66D8">
        <w:t xml:space="preserve">, and then compared </w:t>
      </w:r>
      <w:r w:rsidR="005870E7">
        <w:t xml:space="preserve">with the Von Mises deformity to find the </w:t>
      </w:r>
      <w:r w:rsidR="00EE7C6A">
        <w:t>factor of safety.</w:t>
      </w:r>
    </w:p>
    <w:p w14:paraId="05B21DFB" w14:textId="6D626E30" w:rsidR="00EE7C6A" w:rsidRPr="00EC0B0D" w:rsidRDefault="00EE7C6A" w:rsidP="00EC0B0D">
      <w:r>
        <w:t xml:space="preserve">Similarly, the </w:t>
      </w:r>
      <w:r w:rsidR="00161CFB">
        <w:t xml:space="preserve">structure of the </w:t>
      </w:r>
      <w:r w:rsidR="009C692E">
        <w:t xml:space="preserve">dynamic platform must be analysed to ensure that it can withstand the </w:t>
      </w:r>
      <w:r w:rsidR="00233322">
        <w:t>moment generated from the torque</w:t>
      </w:r>
      <w:r w:rsidR="000D35FC">
        <w:t xml:space="preserve"> of the motor. </w:t>
      </w:r>
      <w:r w:rsidR="00C666A0">
        <w:t xml:space="preserve">One key consideration for this analysis is how the </w:t>
      </w:r>
      <w:r w:rsidR="001C442B">
        <w:t xml:space="preserve">dynamic platform interacts with the </w:t>
      </w:r>
      <w:r w:rsidR="00851C64">
        <w:t>support geometry</w:t>
      </w:r>
      <w:r w:rsidR="00E33AC1">
        <w:t xml:space="preserve">. The support geometry will oppose the </w:t>
      </w:r>
      <w:r w:rsidR="00C81338">
        <w:t xml:space="preserve">moment generated, giving the </w:t>
      </w:r>
      <w:r w:rsidR="0002403F">
        <w:t>welded members a mechanical advantage for the direction of rotation.</w:t>
      </w:r>
      <w:r w:rsidR="00170E6F" w:rsidRPr="00170E6F">
        <w:t xml:space="preserve"> </w:t>
      </w:r>
      <w:r w:rsidR="00170E6F">
        <w:t>Yield stress is calculated from the FEA analysis in SolidWorks, and then compared with the Von Mises deformity to find the factor of safety.</w:t>
      </w:r>
    </w:p>
    <w:p w14:paraId="17E98CAE" w14:textId="68B13069" w:rsidR="00010BFF" w:rsidRPr="00DA2473" w:rsidRDefault="00170E6F" w:rsidP="005469A8">
      <w:pPr>
        <w:rPr>
          <w:szCs w:val="21"/>
        </w:rPr>
      </w:pPr>
      <w:r>
        <w:rPr>
          <w:szCs w:val="21"/>
        </w:rPr>
        <w:t>It is important for when these bodies are analysed that they</w:t>
      </w:r>
      <w:r w:rsidR="00502E99">
        <w:rPr>
          <w:szCs w:val="21"/>
        </w:rPr>
        <w:t xml:space="preserve"> achieve a factor of safety of over 1.5 </w:t>
      </w:r>
      <w:r w:rsidR="00424A6D">
        <w:rPr>
          <w:szCs w:val="21"/>
        </w:rPr>
        <w:t xml:space="preserve">to ensure the structure will </w:t>
      </w:r>
      <w:r w:rsidR="007D4D58">
        <w:rPr>
          <w:szCs w:val="21"/>
        </w:rPr>
        <w:t xml:space="preserve">stay </w:t>
      </w:r>
      <w:proofErr w:type="gramStart"/>
      <w:r w:rsidR="007D4D58">
        <w:rPr>
          <w:szCs w:val="21"/>
        </w:rPr>
        <w:t>in tact</w:t>
      </w:r>
      <w:proofErr w:type="gramEnd"/>
      <w:r w:rsidR="007D4D58">
        <w:rPr>
          <w:szCs w:val="21"/>
        </w:rPr>
        <w:t xml:space="preserve">. </w:t>
      </w:r>
    </w:p>
    <w:p w14:paraId="0114E1EC" w14:textId="4FCDA934" w:rsidR="005469A8" w:rsidRPr="00444484" w:rsidRDefault="000C29EA" w:rsidP="000C29EA">
      <w:pPr>
        <w:pStyle w:val="Heading2"/>
      </w:pPr>
      <w:bookmarkStart w:id="66" w:name="_Toc183847276"/>
      <w:r w:rsidRPr="00444484">
        <w:t>3.</w:t>
      </w:r>
      <w:r w:rsidR="00444484" w:rsidRPr="00444484">
        <w:t>2.</w:t>
      </w:r>
      <w:r w:rsidRPr="00444484">
        <w:t xml:space="preserve"> </w:t>
      </w:r>
      <w:r w:rsidR="00D65420" w:rsidRPr="00444484">
        <w:t>Control</w:t>
      </w:r>
      <w:r w:rsidR="005469A8" w:rsidRPr="00444484">
        <w:t xml:space="preserve"> System</w:t>
      </w:r>
      <w:r w:rsidR="00D65420" w:rsidRPr="00444484">
        <w:t xml:space="preserve"> - Hardware</w:t>
      </w:r>
      <w:bookmarkEnd w:id="66"/>
    </w:p>
    <w:p w14:paraId="5C1DAA13" w14:textId="77777777" w:rsidR="00D94892" w:rsidRDefault="005A0314" w:rsidP="005469A8">
      <w:pPr>
        <w:rPr>
          <w:szCs w:val="21"/>
        </w:rPr>
      </w:pPr>
      <w:r>
        <w:rPr>
          <w:szCs w:val="21"/>
        </w:rPr>
        <w:t xml:space="preserve">The VBM will have an electrical system that will be used to monitor and react to the output of multiple facets of the machine during the drilling process. The major measurements that will be measured will be </w:t>
      </w:r>
      <w:r w:rsidR="00093138">
        <w:rPr>
          <w:szCs w:val="21"/>
        </w:rPr>
        <w:t xml:space="preserve">Rotation systems speed (RPM), </w:t>
      </w:r>
      <w:r w:rsidR="000C6721">
        <w:rPr>
          <w:szCs w:val="21"/>
        </w:rPr>
        <w:t xml:space="preserve">system torque on each of the motorized subsystems, </w:t>
      </w:r>
      <w:r w:rsidR="00352415">
        <w:rPr>
          <w:szCs w:val="21"/>
        </w:rPr>
        <w:t xml:space="preserve">and </w:t>
      </w:r>
      <w:r w:rsidR="00A040AC">
        <w:rPr>
          <w:szCs w:val="21"/>
        </w:rPr>
        <w:t>depth drilled</w:t>
      </w:r>
      <w:r w:rsidR="007B4812">
        <w:rPr>
          <w:szCs w:val="21"/>
        </w:rPr>
        <w:t xml:space="preserve"> (used </w:t>
      </w:r>
      <w:r w:rsidR="00BD4A28">
        <w:rPr>
          <w:szCs w:val="21"/>
        </w:rPr>
        <w:t>also to deter</w:t>
      </w:r>
      <w:r w:rsidR="004948B4">
        <w:rPr>
          <w:szCs w:val="21"/>
        </w:rPr>
        <w:t xml:space="preserve">mine linear speed and </w:t>
      </w:r>
      <w:r w:rsidR="007117CE">
        <w:rPr>
          <w:szCs w:val="21"/>
        </w:rPr>
        <w:t>drilling time for 5mm penetration)</w:t>
      </w:r>
      <w:r w:rsidR="0087450D">
        <w:rPr>
          <w:szCs w:val="21"/>
        </w:rPr>
        <w:t>.</w:t>
      </w:r>
    </w:p>
    <w:p w14:paraId="190B6D32" w14:textId="362E398C" w:rsidR="000C29EA" w:rsidRDefault="00DF0192" w:rsidP="00DB0126">
      <w:pPr>
        <w:pStyle w:val="Heading3"/>
      </w:pPr>
      <w:bookmarkStart w:id="67" w:name="_Toc183847277"/>
      <w:r w:rsidRPr="00DB0126">
        <w:t>3.</w:t>
      </w:r>
      <w:r w:rsidR="00444484">
        <w:t>2</w:t>
      </w:r>
      <w:r w:rsidRPr="00DB0126">
        <w:t>.1</w:t>
      </w:r>
      <w:r w:rsidR="005469A8" w:rsidRPr="00DB0126">
        <w:t xml:space="preserve"> Sensor list and location map</w:t>
      </w:r>
      <w:bookmarkEnd w:id="67"/>
    </w:p>
    <w:p w14:paraId="46A1AAC1" w14:textId="77777777" w:rsidR="00C740BB" w:rsidRDefault="00AA0BEF" w:rsidP="0016072D">
      <w:r>
        <w:t>To</w:t>
      </w:r>
      <w:r w:rsidR="0016072D">
        <w:t xml:space="preserve"> not only operate the motors safely</w:t>
      </w:r>
      <w:r w:rsidR="00D70103">
        <w:t xml:space="preserve">, sensors and components are used to monitor aspects of the system and the control the </w:t>
      </w:r>
      <w:r>
        <w:t xml:space="preserve">potentially hazardous components (such as the motors). </w:t>
      </w:r>
      <w:r w:rsidR="006A0704">
        <w:t>To</w:t>
      </w:r>
      <w:r>
        <w:t xml:space="preserve"> do this</w:t>
      </w:r>
      <w:r w:rsidR="006A0704">
        <w:t xml:space="preserve">, </w:t>
      </w:r>
      <w:r w:rsidR="005F69E5">
        <w:t xml:space="preserve">there are three major categories of the electronics that everything can be broken down to. </w:t>
      </w:r>
    </w:p>
    <w:p w14:paraId="688121A4" w14:textId="1037C588" w:rsidR="0016072D" w:rsidRDefault="005F69E5" w:rsidP="0016072D">
      <w:r>
        <w:lastRenderedPageBreak/>
        <w:t xml:space="preserve">First is the power supply and motor control for </w:t>
      </w:r>
      <w:r w:rsidR="00F14760">
        <w:t xml:space="preserve">the two motors of the system. This includes the connections of the generator and the motor, as well as everything </w:t>
      </w:r>
      <w:r w:rsidR="005F0129">
        <w:t>in-between</w:t>
      </w:r>
      <w:r w:rsidR="00F14760">
        <w:t xml:space="preserve">. In this includes two </w:t>
      </w:r>
      <w:r w:rsidR="005F0129">
        <w:t xml:space="preserve">motor relays that are in the middle of the lines that control </w:t>
      </w:r>
      <w:r w:rsidR="007C200C">
        <w:t xml:space="preserve">whether current goes through to the motors. In addition, there is potential to add variable frequency drivers (VFDs) for each motor to control the frequency and therefore the RPM and torque output that the motors </w:t>
      </w:r>
      <w:r w:rsidR="00C740BB">
        <w:t xml:space="preserve">output. </w:t>
      </w:r>
    </w:p>
    <w:p w14:paraId="2D6556E9" w14:textId="77777777" w:rsidR="002C7EEF" w:rsidRDefault="00C740BB" w:rsidP="0016072D">
      <w:r>
        <w:t xml:space="preserve">Next is the telemetry and sensors which are used to monitor the </w:t>
      </w:r>
      <w:r w:rsidR="00DE195B">
        <w:t xml:space="preserve">systems key areas including the RPMs of the two subsystems, the </w:t>
      </w:r>
      <w:r w:rsidR="005E74C2">
        <w:t>torque output from the motor,</w:t>
      </w:r>
      <w:r w:rsidR="00C53447">
        <w:t xml:space="preserve"> depth drilled, drill speed, drilling time for 5mm penetration</w:t>
      </w:r>
      <w:r w:rsidR="000558C4">
        <w:t xml:space="preserve">. </w:t>
      </w:r>
    </w:p>
    <w:p w14:paraId="4FB68836" w14:textId="61FAF193" w:rsidR="00C740BB" w:rsidRDefault="000558C4" w:rsidP="0016072D">
      <w:r>
        <w:t>For the RPM monitoring the plan is to use Hall effect sensors, mounting them near the desired rotors</w:t>
      </w:r>
      <w:r w:rsidR="003F4855">
        <w:t xml:space="preserve">. They will work by </w:t>
      </w:r>
      <w:r w:rsidR="001E773E">
        <w:t xml:space="preserve">mounting magnets into the motor and as it rotates once the magnets get close to the censor, it will return a high signal to the system, being so slow, the system will use multiple magnets </w:t>
      </w:r>
      <w:r w:rsidR="00A26919">
        <w:t xml:space="preserve">equidistant from </w:t>
      </w:r>
      <w:r w:rsidR="002C7EEF">
        <w:t>one another and</w:t>
      </w:r>
      <w:r w:rsidR="00A26919">
        <w:t xml:space="preserve"> looking at the time between </w:t>
      </w:r>
      <w:r w:rsidR="000E6F89">
        <w:t xml:space="preserve">the </w:t>
      </w:r>
      <w:r w:rsidR="002C7EEF">
        <w:t xml:space="preserve">high signals to determine the RPM. </w:t>
      </w:r>
    </w:p>
    <w:p w14:paraId="27CDF329" w14:textId="73B8D73E" w:rsidR="002C7EEF" w:rsidRDefault="002C7EEF" w:rsidP="0016072D">
      <w:r>
        <w:t xml:space="preserve">For the torque </w:t>
      </w:r>
      <w:r w:rsidR="00F43BBB">
        <w:t xml:space="preserve">each motor will have a current sensor, monitoring </w:t>
      </w:r>
      <w:r w:rsidR="00A83EF2">
        <w:t xml:space="preserve">the current going to the motor. This will be used to see how much power the motor is needing to get the required torque </w:t>
      </w:r>
      <w:r w:rsidR="000E2C6F">
        <w:t xml:space="preserve">from the cutterhead. Higher current means more torque. </w:t>
      </w:r>
      <w:r w:rsidR="000E2C6F">
        <w:fldChar w:fldCharType="begin"/>
      </w:r>
      <w:r w:rsidR="000E2C6F">
        <w:instrText xml:space="preserve"> REF _Ref183806540 \h </w:instrText>
      </w:r>
      <w:r w:rsidR="000E2C6F">
        <w:fldChar w:fldCharType="separate"/>
      </w:r>
      <w:r w:rsidR="000E2C6F">
        <w:t xml:space="preserve">Figure </w:t>
      </w:r>
      <w:r w:rsidR="000E2C6F">
        <w:rPr>
          <w:noProof/>
        </w:rPr>
        <w:t>14</w:t>
      </w:r>
      <w:r w:rsidR="000E2C6F">
        <w:fldChar w:fldCharType="end"/>
      </w:r>
      <w:r w:rsidR="000E2C6F">
        <w:t xml:space="preserve"> below shows the spec of the 20HP motor showing the different load percentages and their respective currents. </w:t>
      </w:r>
      <w:r w:rsidR="002B671E">
        <w:t xml:space="preserve">Using these values, a correlation between current and torque can be found, monitoring the torque on each motor. </w:t>
      </w:r>
    </w:p>
    <w:p w14:paraId="69321450" w14:textId="77777777" w:rsidR="0038418A" w:rsidRDefault="00BA489E" w:rsidP="0038418A">
      <w:pPr>
        <w:keepNext/>
        <w:jc w:val="center"/>
      </w:pPr>
      <w:r>
        <w:rPr>
          <w:noProof/>
        </w:rPr>
        <w:drawing>
          <wp:inline distT="0" distB="0" distL="0" distR="0" wp14:anchorId="202CCD32" wp14:editId="7798AE9C">
            <wp:extent cx="3803214" cy="3153905"/>
            <wp:effectExtent l="0" t="0" r="0" b="0"/>
            <wp:docPr id="1539423570" name="Picture 1" descr="A data sheet with a graph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23570" name="Picture 1" descr="A data sheet with a graph and numbers&#10;&#10;Description automatically generated"/>
                    <pic:cNvPicPr/>
                  </pic:nvPicPr>
                  <pic:blipFill>
                    <a:blip r:embed="rId47"/>
                    <a:stretch>
                      <a:fillRect/>
                    </a:stretch>
                  </pic:blipFill>
                  <pic:spPr>
                    <a:xfrm>
                      <a:off x="0" y="0"/>
                      <a:ext cx="3813052" cy="3162063"/>
                    </a:xfrm>
                    <a:prstGeom prst="rect">
                      <a:avLst/>
                    </a:prstGeom>
                  </pic:spPr>
                </pic:pic>
              </a:graphicData>
            </a:graphic>
          </wp:inline>
        </w:drawing>
      </w:r>
    </w:p>
    <w:p w14:paraId="05170A58" w14:textId="2FBB45D9" w:rsidR="00BA489E" w:rsidRDefault="0038418A" w:rsidP="0038418A">
      <w:pPr>
        <w:pStyle w:val="Caption"/>
      </w:pPr>
      <w:bookmarkStart w:id="68" w:name="_Ref183806540"/>
      <w:bookmarkStart w:id="69" w:name="_Toc183847342"/>
      <w:r>
        <w:t xml:space="preserve">Figure </w:t>
      </w:r>
      <w:fldSimple w:instr=" SEQ Figure \* ARABIC ">
        <w:r w:rsidR="002444A8">
          <w:rPr>
            <w:noProof/>
          </w:rPr>
          <w:t>25</w:t>
        </w:r>
      </w:fldSimple>
      <w:bookmarkEnd w:id="68"/>
      <w:r>
        <w:t>: Spec of the 20HP motor showing how current and torque are related</w:t>
      </w:r>
      <w:bookmarkEnd w:id="69"/>
    </w:p>
    <w:p w14:paraId="7DC2FAC2" w14:textId="1988E879" w:rsidR="002B671E" w:rsidRDefault="002B671E" w:rsidP="002B671E">
      <w:r>
        <w:t xml:space="preserve">For the Depth drilled, linear speed, and drilling time for 5mm penetration, an ultrasonic sensor can be used placing it at the top of the machine shooting a pulse at the ground and reflecting it back to the sensor to see how far it is from the ground. At the beginning a reference point will be set, and every measurement after will be compared to this reference point to see the depth drilled, and previous values will be used to figure out the speed at which the machine is going and how long it took to break the last 5mm of ground. </w:t>
      </w:r>
    </w:p>
    <w:p w14:paraId="2F4CE99C" w14:textId="391678E8" w:rsidR="002B671E" w:rsidRDefault="002B671E" w:rsidP="002B671E">
      <w:r>
        <w:lastRenderedPageBreak/>
        <w:t xml:space="preserve">The last section of the electronics is the control system, which consists of the </w:t>
      </w:r>
      <w:r w:rsidR="002F7C3D">
        <w:t>R</w:t>
      </w:r>
      <w:r>
        <w:t xml:space="preserve">aspberry </w:t>
      </w:r>
      <w:r w:rsidR="002F7C3D">
        <w:t>P</w:t>
      </w:r>
      <w:r>
        <w:t xml:space="preserve">i 4 as well as the analog to digital converter, which allows </w:t>
      </w:r>
      <w:r w:rsidR="002F7C3D">
        <w:t>all</w:t>
      </w:r>
      <w:r>
        <w:t xml:space="preserve"> the analog based sensors, (</w:t>
      </w:r>
      <w:r w:rsidR="002F7C3D">
        <w:t xml:space="preserve">current sensors) to be converted to digital values so the Raspberry Pi can properly monitor the values. This section is what brings all the other components together. </w:t>
      </w:r>
    </w:p>
    <w:p w14:paraId="0AF3989E" w14:textId="75861362" w:rsidR="002F7C3D" w:rsidRPr="002B671E" w:rsidRDefault="002F7C3D" w:rsidP="002B671E">
      <w:r>
        <w:t xml:space="preserve">In terms of where everything is located. </w:t>
      </w:r>
      <w:r w:rsidR="00884B41">
        <w:t xml:space="preserve">The Hall effect sensors will be placed near the rotation systems to accurately determine the rate of rotation, with the magnets being mounted on to the rotors. The </w:t>
      </w:r>
      <w:r w:rsidR="009A7546">
        <w:t xml:space="preserve">Ultrasonic sensor will be mounted on the outside edge of the machine, facing towards the ground, allowing to trigger and recover the ultrasonic pulse to measure the distance from the ground. </w:t>
      </w:r>
      <w:r w:rsidR="00A44CD2">
        <w:t xml:space="preserve">All the other electronic components will be located within the stack, which will be designed to mount each of the other components into place and will be mounted to the top of the VBP for safe and reliable control of the system. A high-level list </w:t>
      </w:r>
      <w:r w:rsidR="000C4192">
        <w:t xml:space="preserve">can be seen in </w:t>
      </w:r>
      <w:r w:rsidR="000C4192">
        <w:fldChar w:fldCharType="begin"/>
      </w:r>
      <w:r w:rsidR="000C4192">
        <w:instrText xml:space="preserve"> REF _Ref183807176 \h </w:instrText>
      </w:r>
      <w:r w:rsidR="000C4192">
        <w:fldChar w:fldCharType="separate"/>
      </w:r>
      <w:r w:rsidR="000C4192">
        <w:t xml:space="preserve">Table </w:t>
      </w:r>
      <w:r w:rsidR="000C4192">
        <w:rPr>
          <w:noProof/>
        </w:rPr>
        <w:t>5</w:t>
      </w:r>
      <w:r w:rsidR="000C4192">
        <w:fldChar w:fldCharType="end"/>
      </w:r>
      <w:r w:rsidR="000C4192">
        <w:t xml:space="preserve"> below as well as a </w:t>
      </w:r>
      <w:r w:rsidR="0059020C">
        <w:t>high-level</w:t>
      </w:r>
      <w:r w:rsidR="000C4192">
        <w:t xml:space="preserve"> sensor location map in </w:t>
      </w:r>
      <w:r w:rsidR="000C4192">
        <w:fldChar w:fldCharType="begin"/>
      </w:r>
      <w:r w:rsidR="000C4192">
        <w:instrText xml:space="preserve"> REF _Ref183807210 \h </w:instrText>
      </w:r>
      <w:r w:rsidR="000C4192">
        <w:fldChar w:fldCharType="separate"/>
      </w:r>
      <w:r w:rsidR="000C4192">
        <w:t xml:space="preserve">Figure </w:t>
      </w:r>
      <w:r w:rsidR="000C4192">
        <w:rPr>
          <w:noProof/>
        </w:rPr>
        <w:t>15</w:t>
      </w:r>
      <w:r w:rsidR="000C4192">
        <w:fldChar w:fldCharType="end"/>
      </w:r>
      <w:r w:rsidR="000C4192">
        <w:t>.</w:t>
      </w:r>
    </w:p>
    <w:p w14:paraId="40CB2AE3" w14:textId="57B206ED" w:rsidR="0016072D" w:rsidRDefault="0016072D" w:rsidP="0016072D">
      <w:pPr>
        <w:pStyle w:val="Caption"/>
        <w:keepNext/>
      </w:pPr>
      <w:bookmarkStart w:id="70" w:name="_Ref183807176"/>
      <w:bookmarkStart w:id="71" w:name="_Toc183846267"/>
      <w:r>
        <w:t xml:space="preserve">Table </w:t>
      </w:r>
      <w:fldSimple w:instr=" SEQ Table \* ARABIC ">
        <w:r w:rsidR="009F2AFC">
          <w:rPr>
            <w:noProof/>
          </w:rPr>
          <w:t>6</w:t>
        </w:r>
      </w:fldSimple>
      <w:bookmarkEnd w:id="70"/>
      <w:r>
        <w:t>:Sensor List</w:t>
      </w:r>
      <w:bookmarkEnd w:id="71"/>
    </w:p>
    <w:tbl>
      <w:tblPr>
        <w:tblStyle w:val="TableGrid"/>
        <w:tblW w:w="0" w:type="auto"/>
        <w:jc w:val="center"/>
        <w:tblLook w:val="04A0" w:firstRow="1" w:lastRow="0" w:firstColumn="1" w:lastColumn="0" w:noHBand="0" w:noVBand="1"/>
      </w:tblPr>
      <w:tblGrid>
        <w:gridCol w:w="2518"/>
        <w:gridCol w:w="2693"/>
      </w:tblGrid>
      <w:tr w:rsidR="00A96DE5" w14:paraId="15794B32" w14:textId="77777777" w:rsidTr="00355EF7">
        <w:trPr>
          <w:jc w:val="center"/>
        </w:trPr>
        <w:tc>
          <w:tcPr>
            <w:tcW w:w="2518" w:type="dxa"/>
            <w:shd w:val="clear" w:color="auto" w:fill="ED7D31" w:themeFill="accent2"/>
          </w:tcPr>
          <w:p w14:paraId="3BA63EAF" w14:textId="77777777" w:rsidR="00A96DE5" w:rsidRDefault="00A96DE5">
            <w:r>
              <w:t>Metrics</w:t>
            </w:r>
          </w:p>
        </w:tc>
        <w:tc>
          <w:tcPr>
            <w:tcW w:w="2693" w:type="dxa"/>
            <w:shd w:val="clear" w:color="auto" w:fill="ED7D31" w:themeFill="accent2"/>
          </w:tcPr>
          <w:p w14:paraId="73BF85B4" w14:textId="2F7BDB0C" w:rsidR="00A96DE5" w:rsidRDefault="00A96DE5">
            <w:r>
              <w:t>Sensor</w:t>
            </w:r>
            <w:r w:rsidR="00F61758">
              <w:t>/Component</w:t>
            </w:r>
          </w:p>
        </w:tc>
      </w:tr>
      <w:tr w:rsidR="00A96DE5" w14:paraId="27C35C15" w14:textId="77777777" w:rsidTr="00355EF7">
        <w:trPr>
          <w:jc w:val="center"/>
        </w:trPr>
        <w:tc>
          <w:tcPr>
            <w:tcW w:w="2518" w:type="dxa"/>
          </w:tcPr>
          <w:p w14:paraId="694679EE" w14:textId="603CBD70" w:rsidR="00A96DE5" w:rsidRDefault="00A96DE5" w:rsidP="00210A9E">
            <w:r>
              <w:t>Auger RPM</w:t>
            </w:r>
          </w:p>
        </w:tc>
        <w:tc>
          <w:tcPr>
            <w:tcW w:w="2693" w:type="dxa"/>
          </w:tcPr>
          <w:p w14:paraId="4FC08537" w14:textId="3FCCA912" w:rsidR="00A96DE5" w:rsidRDefault="00E34FE7">
            <w:r>
              <w:t>Hall Effect Sensor</w:t>
            </w:r>
          </w:p>
        </w:tc>
      </w:tr>
      <w:tr w:rsidR="00A96DE5" w14:paraId="534B153B" w14:textId="77777777" w:rsidTr="00355EF7">
        <w:trPr>
          <w:jc w:val="center"/>
        </w:trPr>
        <w:tc>
          <w:tcPr>
            <w:tcW w:w="2518" w:type="dxa"/>
          </w:tcPr>
          <w:p w14:paraId="0CB067F3" w14:textId="79C13901" w:rsidR="00A96DE5" w:rsidRDefault="00A96DE5">
            <w:r>
              <w:t>Cutter Head RPM</w:t>
            </w:r>
          </w:p>
        </w:tc>
        <w:tc>
          <w:tcPr>
            <w:tcW w:w="2693" w:type="dxa"/>
          </w:tcPr>
          <w:p w14:paraId="66909258" w14:textId="7BFE2796" w:rsidR="00A96DE5" w:rsidRDefault="0071211B">
            <w:r>
              <w:t>Hall Effect Sensor</w:t>
            </w:r>
          </w:p>
        </w:tc>
      </w:tr>
      <w:tr w:rsidR="00A96DE5" w14:paraId="64654A7F" w14:textId="77777777" w:rsidTr="00355EF7">
        <w:trPr>
          <w:trHeight w:val="257"/>
          <w:jc w:val="center"/>
        </w:trPr>
        <w:tc>
          <w:tcPr>
            <w:tcW w:w="2518" w:type="dxa"/>
          </w:tcPr>
          <w:p w14:paraId="027A5B6B" w14:textId="6F593267" w:rsidR="00210A9E" w:rsidRDefault="00210A9E">
            <w:r>
              <w:t>-</w:t>
            </w:r>
          </w:p>
        </w:tc>
        <w:tc>
          <w:tcPr>
            <w:tcW w:w="2693" w:type="dxa"/>
          </w:tcPr>
          <w:p w14:paraId="2B11C953" w14:textId="76A70F68" w:rsidR="00A96DE5" w:rsidRDefault="00210A9E">
            <w:r>
              <w:t>Analog to Digital Converter</w:t>
            </w:r>
          </w:p>
        </w:tc>
      </w:tr>
      <w:tr w:rsidR="00210A9E" w14:paraId="4C2CF056" w14:textId="77777777" w:rsidTr="00355EF7">
        <w:trPr>
          <w:jc w:val="center"/>
        </w:trPr>
        <w:tc>
          <w:tcPr>
            <w:tcW w:w="2518" w:type="dxa"/>
          </w:tcPr>
          <w:p w14:paraId="2256D637" w14:textId="4DB2159F" w:rsidR="00210A9E" w:rsidRDefault="00230DA6">
            <w:r>
              <w:t>Auger Motor Torque</w:t>
            </w:r>
          </w:p>
        </w:tc>
        <w:tc>
          <w:tcPr>
            <w:tcW w:w="2693" w:type="dxa"/>
          </w:tcPr>
          <w:p w14:paraId="7864C029" w14:textId="1C430882" w:rsidR="00210A9E" w:rsidRDefault="00320E5F">
            <w:r>
              <w:t>Current Sensor (ACS 712)</w:t>
            </w:r>
          </w:p>
        </w:tc>
      </w:tr>
      <w:tr w:rsidR="00230DA6" w14:paraId="59837E24" w14:textId="77777777" w:rsidTr="00355EF7">
        <w:trPr>
          <w:jc w:val="center"/>
        </w:trPr>
        <w:tc>
          <w:tcPr>
            <w:tcW w:w="2518" w:type="dxa"/>
          </w:tcPr>
          <w:p w14:paraId="1FBAF323" w14:textId="7C905761" w:rsidR="00230DA6" w:rsidRDefault="007C100B">
            <w:r>
              <w:t>Cutter Head Motor Torque</w:t>
            </w:r>
          </w:p>
        </w:tc>
        <w:tc>
          <w:tcPr>
            <w:tcW w:w="2693" w:type="dxa"/>
          </w:tcPr>
          <w:p w14:paraId="3349285C" w14:textId="23FB6A4D" w:rsidR="008E5BF6" w:rsidRPr="008E5BF6" w:rsidRDefault="00320E5F" w:rsidP="008E5BF6">
            <w:r>
              <w:t>Current Sensor</w:t>
            </w:r>
            <w:r w:rsidR="008E5BF6">
              <w:t xml:space="preserve"> (</w:t>
            </w:r>
            <w:r w:rsidR="008E5BF6" w:rsidRPr="008E5BF6">
              <w:t>ACS72981LLRATR-050B3</w:t>
            </w:r>
            <w:r w:rsidR="008E5BF6">
              <w:t>)</w:t>
            </w:r>
          </w:p>
          <w:p w14:paraId="620E4BEC" w14:textId="189E20A0" w:rsidR="00230DA6" w:rsidRDefault="00230DA6"/>
        </w:tc>
      </w:tr>
      <w:tr w:rsidR="00230DA6" w14:paraId="36A608F4" w14:textId="77777777" w:rsidTr="00355EF7">
        <w:trPr>
          <w:jc w:val="center"/>
        </w:trPr>
        <w:tc>
          <w:tcPr>
            <w:tcW w:w="2518" w:type="dxa"/>
          </w:tcPr>
          <w:p w14:paraId="248B0A04" w14:textId="40F91D9F" w:rsidR="00230DA6" w:rsidRDefault="00DF0192">
            <w:r>
              <w:t>Depth Drilled</w:t>
            </w:r>
            <w:r w:rsidR="00320E5F">
              <w:t>, Linear Speed and drilling time for 5mm penetration</w:t>
            </w:r>
          </w:p>
        </w:tc>
        <w:tc>
          <w:tcPr>
            <w:tcW w:w="2693" w:type="dxa"/>
          </w:tcPr>
          <w:p w14:paraId="050BF441" w14:textId="65D57045" w:rsidR="00230DA6" w:rsidRDefault="00320E5F" w:rsidP="00355EF7">
            <w:r>
              <w:t>Ultrasonic sensor</w:t>
            </w:r>
          </w:p>
        </w:tc>
      </w:tr>
      <w:tr w:rsidR="008918F8" w14:paraId="680B69BD" w14:textId="77777777" w:rsidTr="00355EF7">
        <w:trPr>
          <w:jc w:val="center"/>
        </w:trPr>
        <w:tc>
          <w:tcPr>
            <w:tcW w:w="2518" w:type="dxa"/>
          </w:tcPr>
          <w:p w14:paraId="6D7BB1A5" w14:textId="5192C5D0" w:rsidR="008918F8" w:rsidRDefault="00D151E0">
            <w:r>
              <w:t xml:space="preserve">Auger Motor Relay </w:t>
            </w:r>
          </w:p>
        </w:tc>
        <w:tc>
          <w:tcPr>
            <w:tcW w:w="2693" w:type="dxa"/>
          </w:tcPr>
          <w:p w14:paraId="3D5B063F" w14:textId="748D4CB2" w:rsidR="008918F8" w:rsidRDefault="00D151E0">
            <w:r w:rsidRPr="00D151E0">
              <w:t>1 Channel Relay </w:t>
            </w:r>
          </w:p>
        </w:tc>
      </w:tr>
      <w:tr w:rsidR="00D151E0" w14:paraId="46B47A8F" w14:textId="77777777" w:rsidTr="00355EF7">
        <w:trPr>
          <w:jc w:val="center"/>
        </w:trPr>
        <w:tc>
          <w:tcPr>
            <w:tcW w:w="2518" w:type="dxa"/>
          </w:tcPr>
          <w:p w14:paraId="5748E18F" w14:textId="030B0988" w:rsidR="00D151E0" w:rsidRDefault="00D151E0">
            <w:r>
              <w:t>Cutter Head Motor Relay</w:t>
            </w:r>
          </w:p>
        </w:tc>
        <w:tc>
          <w:tcPr>
            <w:tcW w:w="2693" w:type="dxa"/>
          </w:tcPr>
          <w:p w14:paraId="220220E3" w14:textId="5AB1C900" w:rsidR="00D151E0" w:rsidRPr="00D151E0" w:rsidRDefault="00C72A56">
            <w:r w:rsidRPr="00C72A56">
              <w:t>3 Phase Solid State Relay DC to AC</w:t>
            </w:r>
          </w:p>
        </w:tc>
      </w:tr>
    </w:tbl>
    <w:p w14:paraId="16F6E7D0" w14:textId="77777777" w:rsidR="0016072D" w:rsidRDefault="00355EF7" w:rsidP="0016072D">
      <w:pPr>
        <w:keepNext/>
      </w:pPr>
      <w:r>
        <w:rPr>
          <w:noProof/>
        </w:rPr>
        <w:lastRenderedPageBreak/>
        <w:drawing>
          <wp:inline distT="0" distB="0" distL="0" distR="0" wp14:anchorId="409CB16C" wp14:editId="6E2A792C">
            <wp:extent cx="5827363" cy="3800475"/>
            <wp:effectExtent l="0" t="0" r="0" b="0"/>
            <wp:docPr id="1755467529" name="Picture 1" descr="Diagram of 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467529" name="Picture 1" descr="Diagram of a diagram of a device&#10;&#10;Description automatically generated"/>
                    <pic:cNvPicPr/>
                  </pic:nvPicPr>
                  <pic:blipFill rotWithShape="1">
                    <a:blip r:embed="rId48"/>
                    <a:srcRect r="1955"/>
                    <a:stretch/>
                  </pic:blipFill>
                  <pic:spPr bwMode="auto">
                    <a:xfrm>
                      <a:off x="0" y="0"/>
                      <a:ext cx="5827363" cy="3800475"/>
                    </a:xfrm>
                    <a:prstGeom prst="rect">
                      <a:avLst/>
                    </a:prstGeom>
                    <a:ln>
                      <a:noFill/>
                    </a:ln>
                    <a:extLst>
                      <a:ext uri="{53640926-AAD7-44D8-BBD7-CCE9431645EC}">
                        <a14:shadowObscured xmlns:a14="http://schemas.microsoft.com/office/drawing/2010/main"/>
                      </a:ext>
                    </a:extLst>
                  </pic:spPr>
                </pic:pic>
              </a:graphicData>
            </a:graphic>
          </wp:inline>
        </w:drawing>
      </w:r>
    </w:p>
    <w:p w14:paraId="21790AF6" w14:textId="44A6E8D1" w:rsidR="00A96DE5" w:rsidRDefault="0016072D" w:rsidP="0016072D">
      <w:pPr>
        <w:pStyle w:val="Caption"/>
        <w:rPr>
          <w:szCs w:val="21"/>
        </w:rPr>
      </w:pPr>
      <w:bookmarkStart w:id="72" w:name="_Ref183807210"/>
      <w:bookmarkStart w:id="73" w:name="_Toc183847343"/>
      <w:r>
        <w:t xml:space="preserve">Figure </w:t>
      </w:r>
      <w:fldSimple w:instr=" SEQ Figure \* ARABIC ">
        <w:r w:rsidR="002444A8">
          <w:rPr>
            <w:noProof/>
          </w:rPr>
          <w:t>26</w:t>
        </w:r>
      </w:fldSimple>
      <w:bookmarkEnd w:id="72"/>
      <w:r>
        <w:t xml:space="preserve">: High Level Sensor Location Map, all electronics not explicitly shown on the drawing will </w:t>
      </w:r>
      <w:proofErr w:type="gramStart"/>
      <w:r>
        <w:t>be located in</w:t>
      </w:r>
      <w:proofErr w:type="gramEnd"/>
      <w:r>
        <w:t xml:space="preserve"> the stack</w:t>
      </w:r>
      <w:bookmarkEnd w:id="73"/>
    </w:p>
    <w:p w14:paraId="0DE2C298" w14:textId="2A8EE921" w:rsidR="00065F3F" w:rsidRPr="00DB0126" w:rsidRDefault="00065F3F" w:rsidP="00DB0126">
      <w:pPr>
        <w:pStyle w:val="Heading3"/>
      </w:pPr>
      <w:bookmarkStart w:id="74" w:name="_Toc183847278"/>
      <w:r w:rsidRPr="00DB0126">
        <w:t>3.</w:t>
      </w:r>
      <w:r w:rsidR="00444484">
        <w:t>2</w:t>
      </w:r>
      <w:r w:rsidRPr="00DB0126">
        <w:t>.2 Control Unit</w:t>
      </w:r>
      <w:bookmarkEnd w:id="74"/>
      <w:r w:rsidRPr="00DB0126">
        <w:t xml:space="preserve"> </w:t>
      </w:r>
    </w:p>
    <w:p w14:paraId="64AEE141" w14:textId="63858CEF" w:rsidR="00413032" w:rsidRDefault="00413032" w:rsidP="005469A8">
      <w:pPr>
        <w:rPr>
          <w:szCs w:val="21"/>
        </w:rPr>
      </w:pPr>
      <w:r>
        <w:rPr>
          <w:szCs w:val="21"/>
        </w:rPr>
        <w:t xml:space="preserve">For the entire system, the </w:t>
      </w:r>
      <w:r w:rsidR="00A94947">
        <w:rPr>
          <w:szCs w:val="21"/>
        </w:rPr>
        <w:t>main control unit being used is a Rasp</w:t>
      </w:r>
      <w:r w:rsidR="0087450D">
        <w:rPr>
          <w:szCs w:val="21"/>
        </w:rPr>
        <w:t xml:space="preserve">berry PI 4 board. Everything electrical on the machine will run through this </w:t>
      </w:r>
      <w:r w:rsidR="00E058EB">
        <w:rPr>
          <w:szCs w:val="21"/>
        </w:rPr>
        <w:t xml:space="preserve">Raspberry Pi 4 </w:t>
      </w:r>
      <w:r w:rsidR="00065F3F">
        <w:rPr>
          <w:szCs w:val="21"/>
        </w:rPr>
        <w:t xml:space="preserve">each of the sensors bringing the data through the Pi to be processed and the outputs being the GUI and the </w:t>
      </w:r>
      <w:r w:rsidR="00D84959">
        <w:rPr>
          <w:szCs w:val="21"/>
        </w:rPr>
        <w:t xml:space="preserve">input into the transistors that control the relays for the motors. </w:t>
      </w:r>
    </w:p>
    <w:p w14:paraId="2AEDC4EE" w14:textId="12BC7D82" w:rsidR="003A4F1E" w:rsidRDefault="003A4F1E" w:rsidP="005469A8">
      <w:pPr>
        <w:rPr>
          <w:szCs w:val="21"/>
        </w:rPr>
      </w:pPr>
      <w:r>
        <w:rPr>
          <w:szCs w:val="21"/>
        </w:rPr>
        <w:t xml:space="preserve">Being one main processor, everything is connected to the Pi and communicates </w:t>
      </w:r>
      <w:r w:rsidR="00E31B94">
        <w:rPr>
          <w:szCs w:val="21"/>
        </w:rPr>
        <w:t>through the Pi</w:t>
      </w:r>
      <w:r w:rsidR="00A16D48">
        <w:rPr>
          <w:szCs w:val="21"/>
        </w:rPr>
        <w:t xml:space="preserve">. The </w:t>
      </w:r>
      <w:r w:rsidR="000C4192">
        <w:rPr>
          <w:szCs w:val="21"/>
        </w:rPr>
        <w:t>high-level</w:t>
      </w:r>
      <w:r w:rsidR="00A16D48">
        <w:rPr>
          <w:szCs w:val="21"/>
        </w:rPr>
        <w:t xml:space="preserve"> overview of the system </w:t>
      </w:r>
      <w:r w:rsidR="000C4192">
        <w:rPr>
          <w:szCs w:val="21"/>
        </w:rPr>
        <w:t>is that the sensors collect and monitor the relevant data on a clock that is universal between all the sensors, and this is configured to be displayed onto the GUI. At the same time internal restrictions will be set on the system like safe ranges for torque, speed, rate of rotation, and anything out of these “safe zones” will trigger the system to shut down and stop the system</w:t>
      </w:r>
      <w:r w:rsidR="008B2685">
        <w:rPr>
          <w:szCs w:val="21"/>
        </w:rPr>
        <w:t xml:space="preserve">. To turn on and off the system, relays for each motor line are </w:t>
      </w:r>
      <w:r w:rsidR="00710BB0">
        <w:rPr>
          <w:szCs w:val="21"/>
        </w:rPr>
        <w:t xml:space="preserve">integrated into the main connections between the </w:t>
      </w:r>
      <w:r w:rsidR="00D75EFD">
        <w:rPr>
          <w:szCs w:val="21"/>
        </w:rPr>
        <w:t>generato</w:t>
      </w:r>
      <w:r w:rsidR="00CB4A6E">
        <w:rPr>
          <w:szCs w:val="21"/>
        </w:rPr>
        <w:t>r and the mo</w:t>
      </w:r>
      <w:r w:rsidR="00C179FD">
        <w:rPr>
          <w:szCs w:val="21"/>
        </w:rPr>
        <w:t>tor</w:t>
      </w:r>
      <w:r w:rsidR="006F37D6">
        <w:rPr>
          <w:szCs w:val="21"/>
        </w:rPr>
        <w:t xml:space="preserve">. The relays are normally open and to close the connection, an input voltage from the Pi will be needed </w:t>
      </w:r>
      <w:r w:rsidR="00A07CE6">
        <w:rPr>
          <w:szCs w:val="21"/>
        </w:rPr>
        <w:t>to</w:t>
      </w:r>
      <w:r w:rsidR="006F37D6">
        <w:rPr>
          <w:szCs w:val="21"/>
        </w:rPr>
        <w:t xml:space="preserve"> do so. With that a transistor will be on the input line that determines </w:t>
      </w:r>
      <w:r w:rsidR="00A07CE6">
        <w:rPr>
          <w:szCs w:val="21"/>
        </w:rPr>
        <w:t>whether</w:t>
      </w:r>
      <w:r w:rsidR="006F37D6">
        <w:rPr>
          <w:szCs w:val="21"/>
        </w:rPr>
        <w:t xml:space="preserve"> the voltage goes through to the </w:t>
      </w:r>
      <w:r w:rsidR="00776FEB">
        <w:rPr>
          <w:szCs w:val="21"/>
        </w:rPr>
        <w:t>relay</w:t>
      </w:r>
      <w:r w:rsidR="00903621">
        <w:rPr>
          <w:szCs w:val="21"/>
        </w:rPr>
        <w:t xml:space="preserve">. If the input is on, then the +5V will continue through to the </w:t>
      </w:r>
      <w:r w:rsidR="00D527DA">
        <w:rPr>
          <w:szCs w:val="21"/>
        </w:rPr>
        <w:t xml:space="preserve">relay closing the motor connection. If something was to go wrong or the Pi was to lose power or connection, the power will be seized, opening the relays once again. </w:t>
      </w:r>
    </w:p>
    <w:p w14:paraId="56695A85" w14:textId="52C6A2D3" w:rsidR="00710BB0" w:rsidRPr="00DB0126" w:rsidRDefault="00710BB0" w:rsidP="00DB0126">
      <w:pPr>
        <w:pStyle w:val="Heading3"/>
      </w:pPr>
      <w:bookmarkStart w:id="75" w:name="_Toc183847279"/>
      <w:r w:rsidRPr="00DB0126">
        <w:t>3.</w:t>
      </w:r>
      <w:r w:rsidR="00444484">
        <w:t>2</w:t>
      </w:r>
      <w:r w:rsidRPr="00DB0126">
        <w:t>.</w:t>
      </w:r>
      <w:r>
        <w:t>3</w:t>
      </w:r>
      <w:r w:rsidRPr="00DB0126">
        <w:t xml:space="preserve"> </w:t>
      </w:r>
      <w:r w:rsidR="006B7936">
        <w:t>Electronic Schematic</w:t>
      </w:r>
      <w:bookmarkEnd w:id="75"/>
      <w:r w:rsidRPr="00DB0126">
        <w:t xml:space="preserve"> </w:t>
      </w:r>
    </w:p>
    <w:p w14:paraId="3F89BD86" w14:textId="0CAC5C32" w:rsidR="00710BB0" w:rsidRDefault="00D527DA" w:rsidP="005469A8">
      <w:pPr>
        <w:rPr>
          <w:szCs w:val="21"/>
        </w:rPr>
      </w:pPr>
      <w:bookmarkStart w:id="76" w:name="_Ref183808349"/>
      <w:r>
        <w:rPr>
          <w:szCs w:val="21"/>
        </w:rPr>
        <w:t xml:space="preserve">The electrical schematic can be seen in </w:t>
      </w:r>
      <w:r w:rsidR="00B56C55">
        <w:rPr>
          <w:szCs w:val="21"/>
        </w:rPr>
        <w:fldChar w:fldCharType="begin"/>
      </w:r>
      <w:r w:rsidR="00B56C55">
        <w:rPr>
          <w:szCs w:val="21"/>
        </w:rPr>
        <w:instrText xml:space="preserve"> REF _Ref183808301 \h </w:instrText>
      </w:r>
      <w:r w:rsidR="00B56C55">
        <w:rPr>
          <w:szCs w:val="21"/>
        </w:rPr>
      </w:r>
      <w:r w:rsidR="00B56C55">
        <w:rPr>
          <w:szCs w:val="21"/>
        </w:rPr>
        <w:fldChar w:fldCharType="separate"/>
      </w:r>
      <w:r w:rsidR="00B56C55">
        <w:t xml:space="preserve">Figure </w:t>
      </w:r>
      <w:r w:rsidR="00B56C55">
        <w:rPr>
          <w:noProof/>
        </w:rPr>
        <w:t>17</w:t>
      </w:r>
      <w:r w:rsidR="00B56C55">
        <w:rPr>
          <w:szCs w:val="21"/>
        </w:rPr>
        <w:fldChar w:fldCharType="end"/>
      </w:r>
      <w:r w:rsidR="00B56C55">
        <w:rPr>
          <w:szCs w:val="21"/>
        </w:rPr>
        <w:t xml:space="preserve"> below, for reference to the </w:t>
      </w:r>
      <w:r w:rsidR="00ED416A">
        <w:rPr>
          <w:szCs w:val="21"/>
        </w:rPr>
        <w:t xml:space="preserve">Raspberry Pi pin layout, see </w:t>
      </w:r>
      <w:r w:rsidR="00ED416A">
        <w:rPr>
          <w:szCs w:val="21"/>
        </w:rPr>
        <w:fldChar w:fldCharType="begin"/>
      </w:r>
      <w:r w:rsidR="00ED416A">
        <w:rPr>
          <w:szCs w:val="21"/>
        </w:rPr>
        <w:instrText xml:space="preserve"> REF _Ref183808377 \h </w:instrText>
      </w:r>
      <w:r w:rsidR="00ED416A">
        <w:rPr>
          <w:szCs w:val="21"/>
        </w:rPr>
      </w:r>
      <w:r w:rsidR="00ED416A">
        <w:rPr>
          <w:szCs w:val="21"/>
        </w:rPr>
        <w:fldChar w:fldCharType="separate"/>
      </w:r>
      <w:r w:rsidR="00ED416A">
        <w:t xml:space="preserve">Figure </w:t>
      </w:r>
      <w:r w:rsidR="00ED416A">
        <w:rPr>
          <w:noProof/>
        </w:rPr>
        <w:t>16</w:t>
      </w:r>
      <w:r w:rsidR="00ED416A">
        <w:rPr>
          <w:szCs w:val="21"/>
        </w:rPr>
        <w:fldChar w:fldCharType="end"/>
      </w:r>
      <w:r w:rsidR="00ED416A">
        <w:rPr>
          <w:szCs w:val="21"/>
        </w:rPr>
        <w:t>. On the schematic all +5V lines are in dark blue</w:t>
      </w:r>
      <w:r w:rsidR="00C97BF8">
        <w:rPr>
          <w:szCs w:val="21"/>
        </w:rPr>
        <w:t xml:space="preserve">, +3V lines in light blue, and ground connections are in green. All else are input and output lines </w:t>
      </w:r>
      <w:r w:rsidR="00121C31">
        <w:rPr>
          <w:szCs w:val="21"/>
        </w:rPr>
        <w:t xml:space="preserve">other than the motor power lines which are the labelled red lines. </w:t>
      </w:r>
      <w:r w:rsidR="00860D36">
        <w:rPr>
          <w:szCs w:val="21"/>
        </w:rPr>
        <w:lastRenderedPageBreak/>
        <w:t xml:space="preserve">This will be the outline for building the electronics and the overall design of the control system. </w:t>
      </w:r>
      <w:r w:rsidR="00FB1073">
        <w:rPr>
          <w:szCs w:val="21"/>
        </w:rPr>
        <w:t>If VFDs are ultimately decided to be used, they will be implemented in the projected boxes seen in the schematic.</w:t>
      </w:r>
    </w:p>
    <w:p w14:paraId="270CE1FE" w14:textId="77777777" w:rsidR="00ED416A" w:rsidRDefault="00EE7B1F" w:rsidP="00ED416A">
      <w:pPr>
        <w:keepNext/>
        <w:jc w:val="center"/>
      </w:pPr>
      <w:r>
        <w:rPr>
          <w:noProof/>
        </w:rPr>
        <w:drawing>
          <wp:inline distT="0" distB="0" distL="0" distR="0" wp14:anchorId="2E7F0A94" wp14:editId="717B4625">
            <wp:extent cx="4615063" cy="2650210"/>
            <wp:effectExtent l="0" t="0" r="0" b="0"/>
            <wp:docPr id="1634148611" name="Picture 3" descr="Raspberry Pi hardware - Raspberry Pi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aspberry Pi hardware - Raspberry Pi Documentation"/>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623160" cy="2654860"/>
                    </a:xfrm>
                    <a:prstGeom prst="rect">
                      <a:avLst/>
                    </a:prstGeom>
                    <a:noFill/>
                    <a:ln>
                      <a:noFill/>
                    </a:ln>
                  </pic:spPr>
                </pic:pic>
              </a:graphicData>
            </a:graphic>
          </wp:inline>
        </w:drawing>
      </w:r>
      <w:bookmarkEnd w:id="76"/>
    </w:p>
    <w:p w14:paraId="76F393FA" w14:textId="3F213459" w:rsidR="00EE7B1F" w:rsidRDefault="00ED416A" w:rsidP="00ED416A">
      <w:pPr>
        <w:pStyle w:val="Caption"/>
      </w:pPr>
      <w:bookmarkStart w:id="77" w:name="_Ref183808377"/>
      <w:bookmarkStart w:id="78" w:name="_Toc183847344"/>
      <w:r>
        <w:t xml:space="preserve">Figure </w:t>
      </w:r>
      <w:fldSimple w:instr=" SEQ Figure \* ARABIC ">
        <w:r w:rsidR="002444A8">
          <w:rPr>
            <w:noProof/>
          </w:rPr>
          <w:t>27</w:t>
        </w:r>
      </w:fldSimple>
      <w:bookmarkEnd w:id="77"/>
      <w:r>
        <w:t xml:space="preserve">: </w:t>
      </w:r>
      <w:r w:rsidRPr="00EA2E10">
        <w:t>Raspberry Pi Pin Layout Reference</w:t>
      </w:r>
      <w:bookmarkEnd w:id="78"/>
    </w:p>
    <w:p w14:paraId="1C70D6C2" w14:textId="5B7929DA" w:rsidR="00B40D16" w:rsidRPr="00B40D16" w:rsidRDefault="00860D36" w:rsidP="00860D36">
      <w:pPr>
        <w:jc w:val="center"/>
      </w:pPr>
      <w:r>
        <w:rPr>
          <w:noProof/>
        </w:rPr>
        <w:drawing>
          <wp:inline distT="0" distB="0" distL="0" distR="0" wp14:anchorId="52476E4E" wp14:editId="315E71A5">
            <wp:extent cx="5535717" cy="3533793"/>
            <wp:effectExtent l="0" t="0" r="0" b="0"/>
            <wp:docPr id="1431991455" name="Picture 1" descr="A circuit board with many colore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91455" name="Picture 1" descr="A circuit board with many colored wires&#10;&#10;Description automatically generated"/>
                    <pic:cNvPicPr/>
                  </pic:nvPicPr>
                  <pic:blipFill rotWithShape="1">
                    <a:blip r:embed="rId50"/>
                    <a:srcRect l="311" t="446" r="820"/>
                    <a:stretch/>
                  </pic:blipFill>
                  <pic:spPr bwMode="auto">
                    <a:xfrm>
                      <a:off x="0" y="0"/>
                      <a:ext cx="5542162" cy="3537908"/>
                    </a:xfrm>
                    <a:prstGeom prst="rect">
                      <a:avLst/>
                    </a:prstGeom>
                    <a:ln>
                      <a:noFill/>
                    </a:ln>
                    <a:extLst>
                      <a:ext uri="{53640926-AAD7-44D8-BBD7-CCE9431645EC}">
                        <a14:shadowObscured xmlns:a14="http://schemas.microsoft.com/office/drawing/2010/main"/>
                      </a:ext>
                    </a:extLst>
                  </pic:spPr>
                </pic:pic>
              </a:graphicData>
            </a:graphic>
          </wp:inline>
        </w:drawing>
      </w:r>
    </w:p>
    <w:p w14:paraId="0B5F46B3" w14:textId="793F58F9" w:rsidR="006E6719" w:rsidRPr="00DA2473" w:rsidRDefault="00D527DA" w:rsidP="00D527DA">
      <w:pPr>
        <w:pStyle w:val="Caption"/>
        <w:rPr>
          <w:szCs w:val="21"/>
        </w:rPr>
      </w:pPr>
      <w:bookmarkStart w:id="79" w:name="_Ref183808301"/>
      <w:bookmarkStart w:id="80" w:name="_Toc183847345"/>
      <w:r>
        <w:t xml:space="preserve">Figure </w:t>
      </w:r>
      <w:fldSimple w:instr=" SEQ Figure \* ARABIC ">
        <w:r w:rsidR="002444A8">
          <w:rPr>
            <w:noProof/>
          </w:rPr>
          <w:t>28</w:t>
        </w:r>
      </w:fldSimple>
      <w:bookmarkEnd w:id="79"/>
      <w:r>
        <w:t>: Electrical Schematic of the Control System Hardware along with the power supply to the motor.</w:t>
      </w:r>
      <w:bookmarkEnd w:id="80"/>
    </w:p>
    <w:p w14:paraId="5AFF4179" w14:textId="1A6F77E1" w:rsidR="00F44B64" w:rsidRPr="00444484" w:rsidRDefault="00F44B64" w:rsidP="159301FC">
      <w:pPr>
        <w:pStyle w:val="Heading2"/>
      </w:pPr>
      <w:bookmarkStart w:id="81" w:name="_Toc183847280"/>
      <w:r w:rsidRPr="00444484">
        <w:t>3.</w:t>
      </w:r>
      <w:r w:rsidR="00444484" w:rsidRPr="00444484">
        <w:t>3</w:t>
      </w:r>
      <w:r w:rsidRPr="00444484">
        <w:t xml:space="preserve">. </w:t>
      </w:r>
      <w:r w:rsidR="00D65420" w:rsidRPr="00444484">
        <w:t xml:space="preserve">Control Systems - </w:t>
      </w:r>
      <w:r w:rsidRPr="00444484">
        <w:t>Software</w:t>
      </w:r>
      <w:bookmarkEnd w:id="81"/>
      <w:r w:rsidRPr="00444484">
        <w:t xml:space="preserve"> </w:t>
      </w:r>
    </w:p>
    <w:p w14:paraId="7D7C4967" w14:textId="31068B3F" w:rsidR="00F44B64" w:rsidRPr="00DA2473" w:rsidRDefault="00F44B64" w:rsidP="008942D0">
      <w:pPr>
        <w:rPr>
          <w:szCs w:val="21"/>
        </w:rPr>
      </w:pPr>
      <w:r w:rsidRPr="00DA2473">
        <w:rPr>
          <w:szCs w:val="21"/>
        </w:rPr>
        <w:t xml:space="preserve"> </w:t>
      </w:r>
      <w:r w:rsidR="00962926">
        <w:rPr>
          <w:szCs w:val="21"/>
        </w:rPr>
        <w:t xml:space="preserve">The frontend and backend will be written in </w:t>
      </w:r>
      <w:r w:rsidR="00BF0471">
        <w:rPr>
          <w:szCs w:val="21"/>
        </w:rPr>
        <w:t>python and</w:t>
      </w:r>
      <w:r w:rsidR="00962926">
        <w:rPr>
          <w:szCs w:val="21"/>
        </w:rPr>
        <w:t xml:space="preserve"> use the </w:t>
      </w:r>
      <w:proofErr w:type="spellStart"/>
      <w:r w:rsidR="00962926">
        <w:rPr>
          <w:szCs w:val="21"/>
        </w:rPr>
        <w:t>Tkinter</w:t>
      </w:r>
      <w:proofErr w:type="spellEnd"/>
      <w:r w:rsidR="00962926">
        <w:rPr>
          <w:szCs w:val="21"/>
        </w:rPr>
        <w:t xml:space="preserve"> library for </w:t>
      </w:r>
      <w:r w:rsidR="005055C0">
        <w:rPr>
          <w:szCs w:val="21"/>
        </w:rPr>
        <w:t>implementing the front and backend.</w:t>
      </w:r>
    </w:p>
    <w:p w14:paraId="188F866E" w14:textId="154D6175" w:rsidR="00167978" w:rsidRPr="00DB0126" w:rsidRDefault="00167978" w:rsidP="00167978">
      <w:pPr>
        <w:pStyle w:val="Heading3"/>
      </w:pPr>
      <w:bookmarkStart w:id="82" w:name="_Toc183847281"/>
      <w:r w:rsidRPr="00DB0126">
        <w:lastRenderedPageBreak/>
        <w:t>3.</w:t>
      </w:r>
      <w:r w:rsidR="00444484" w:rsidRPr="00DB0126">
        <w:t>3</w:t>
      </w:r>
      <w:r w:rsidRPr="00DB0126">
        <w:t>.1 Frontend</w:t>
      </w:r>
      <w:bookmarkEnd w:id="82"/>
    </w:p>
    <w:p w14:paraId="18B9BF5D" w14:textId="02D02B41" w:rsidR="00A03268" w:rsidRPr="00DA2473" w:rsidRDefault="00227688" w:rsidP="00227688">
      <w:pPr>
        <w:rPr>
          <w:szCs w:val="21"/>
        </w:rPr>
      </w:pPr>
      <w:r w:rsidRPr="00DA2473">
        <w:rPr>
          <w:szCs w:val="21"/>
        </w:rPr>
        <w:t xml:space="preserve">Option 1: Simple </w:t>
      </w:r>
      <w:proofErr w:type="spellStart"/>
      <w:r w:rsidR="00731856" w:rsidRPr="00DA2473">
        <w:rPr>
          <w:szCs w:val="21"/>
        </w:rPr>
        <w:t>Tkinter</w:t>
      </w:r>
      <w:r w:rsidRPr="00DA2473">
        <w:rPr>
          <w:szCs w:val="21"/>
        </w:rPr>
        <w:t>GUI</w:t>
      </w:r>
      <w:proofErr w:type="spellEnd"/>
      <w:r w:rsidR="00731856" w:rsidRPr="00DA2473">
        <w:rPr>
          <w:szCs w:val="21"/>
        </w:rPr>
        <w:t xml:space="preserve"> (very simple MVP)</w:t>
      </w:r>
    </w:p>
    <w:p w14:paraId="10C6FF3E" w14:textId="77777777" w:rsidR="00B85EE5" w:rsidRDefault="00C75ECC" w:rsidP="00F434F3">
      <w:pPr>
        <w:keepNext/>
        <w:jc w:val="center"/>
      </w:pPr>
      <w:r w:rsidRPr="00DA2473">
        <w:rPr>
          <w:noProof/>
          <w:szCs w:val="21"/>
        </w:rPr>
        <w:drawing>
          <wp:inline distT="0" distB="0" distL="0" distR="0" wp14:anchorId="4E8473E2" wp14:editId="5E7C8547">
            <wp:extent cx="4705815" cy="2872179"/>
            <wp:effectExtent l="0" t="0" r="0" b="0"/>
            <wp:docPr id="10" name="Picture 9" descr="A screenshot of a machine gui&#10;&#10;Description automatically generated">
              <a:extLst xmlns:a="http://schemas.openxmlformats.org/drawingml/2006/main">
                <a:ext uri="{FF2B5EF4-FFF2-40B4-BE49-F238E27FC236}">
                  <a16:creationId xmlns:a16="http://schemas.microsoft.com/office/drawing/2014/main" id="{0BCAF51A-CFF5-7184-E6B9-777C5F5C64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screenshot of a machine gui&#10;&#10;Description automatically generated">
                      <a:extLst>
                        <a:ext uri="{FF2B5EF4-FFF2-40B4-BE49-F238E27FC236}">
                          <a16:creationId xmlns:a16="http://schemas.microsoft.com/office/drawing/2014/main" id="{0BCAF51A-CFF5-7184-E6B9-777C5F5C647C}"/>
                        </a:ext>
                      </a:extLst>
                    </pic:cNvPr>
                    <pic:cNvPicPr>
                      <a:picLocks noChangeAspect="1"/>
                    </pic:cNvPicPr>
                  </pic:nvPicPr>
                  <pic:blipFill>
                    <a:blip r:embed="rId51" cstate="print">
                      <a:extLst>
                        <a:ext uri="{28A0092B-C50C-407E-A947-70E740481C1C}">
                          <a14:useLocalDpi xmlns:a14="http://schemas.microsoft.com/office/drawing/2010/main" val="0"/>
                        </a:ext>
                      </a:extLst>
                    </a:blip>
                    <a:srcRect l="1854" t="5202" r="2578" b="3788"/>
                    <a:stretch/>
                  </pic:blipFill>
                  <pic:spPr>
                    <a:xfrm>
                      <a:off x="0" y="0"/>
                      <a:ext cx="4712954" cy="2876536"/>
                    </a:xfrm>
                    <a:prstGeom prst="rect">
                      <a:avLst/>
                    </a:prstGeom>
                  </pic:spPr>
                </pic:pic>
              </a:graphicData>
            </a:graphic>
          </wp:inline>
        </w:drawing>
      </w:r>
    </w:p>
    <w:p w14:paraId="783A7748" w14:textId="40AAADCE" w:rsidR="00227688" w:rsidRPr="00DA2473" w:rsidRDefault="00B85EE5" w:rsidP="00B85EE5">
      <w:pPr>
        <w:pStyle w:val="Caption"/>
        <w:rPr>
          <w:sz w:val="21"/>
          <w:szCs w:val="21"/>
        </w:rPr>
      </w:pPr>
      <w:bookmarkStart w:id="83" w:name="_Toc183847346"/>
      <w:r>
        <w:t xml:space="preserve">Figure </w:t>
      </w:r>
      <w:r>
        <w:fldChar w:fldCharType="begin"/>
      </w:r>
      <w:r>
        <w:instrText>SEQ Figure \* ARABIC</w:instrText>
      </w:r>
      <w:r>
        <w:fldChar w:fldCharType="separate"/>
      </w:r>
      <w:r w:rsidR="002444A8">
        <w:rPr>
          <w:noProof/>
        </w:rPr>
        <w:t>29</w:t>
      </w:r>
      <w:r>
        <w:fldChar w:fldCharType="end"/>
      </w:r>
      <w:r>
        <w:t xml:space="preserve">: </w:t>
      </w:r>
      <w:r w:rsidR="003C631A">
        <w:t xml:space="preserve">Potential Layout of the GUI. Note Not all </w:t>
      </w:r>
      <w:r w:rsidR="000B0CA3">
        <w:t xml:space="preserve">contents on figure are expected to be on final GUI, </w:t>
      </w:r>
      <w:r w:rsidR="005C065E">
        <w:t xml:space="preserve">only a </w:t>
      </w:r>
      <w:r w:rsidR="00771914">
        <w:t>prototype.</w:t>
      </w:r>
      <w:bookmarkEnd w:id="83"/>
      <w:r w:rsidR="00771914">
        <w:t xml:space="preserve"> </w:t>
      </w:r>
    </w:p>
    <w:p w14:paraId="275BA9B7" w14:textId="0B213A31" w:rsidR="002879BA" w:rsidRPr="00484561" w:rsidRDefault="00484561" w:rsidP="00227688">
      <w:pPr>
        <w:rPr>
          <w:b/>
          <w:szCs w:val="21"/>
        </w:rPr>
      </w:pPr>
      <w:r w:rsidRPr="00484561">
        <w:rPr>
          <w:b/>
          <w:szCs w:val="21"/>
        </w:rPr>
        <w:t>Example for implementation</w:t>
      </w:r>
      <w:r>
        <w:rPr>
          <w:b/>
          <w:szCs w:val="21"/>
        </w:rPr>
        <w:t>:</w:t>
      </w:r>
    </w:p>
    <w:p w14:paraId="77DA1C31"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586C0"/>
          <w:kern w:val="0"/>
          <w:szCs w:val="21"/>
          <w:lang w:eastAsia="en-CA"/>
          <w14:ligatures w14:val="none"/>
        </w:rPr>
        <w:t>import</w:t>
      </w: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4EC9B0"/>
          <w:kern w:val="0"/>
          <w:szCs w:val="21"/>
          <w:lang w:eastAsia="en-CA"/>
          <w14:ligatures w14:val="none"/>
        </w:rPr>
        <w:t>requests</w:t>
      </w:r>
    </w:p>
    <w:p w14:paraId="057878D8"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6A9955"/>
          <w:kern w:val="0"/>
          <w:szCs w:val="21"/>
          <w:lang w:eastAsia="en-CA"/>
          <w14:ligatures w14:val="none"/>
        </w:rPr>
        <w:t># Function to fetch telemetry data</w:t>
      </w:r>
    </w:p>
    <w:p w14:paraId="79C09F74"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569CD6"/>
          <w:kern w:val="0"/>
          <w:szCs w:val="21"/>
          <w:lang w:eastAsia="en-CA"/>
          <w14:ligatures w14:val="none"/>
        </w:rPr>
        <w:t>def</w:t>
      </w:r>
      <w:r w:rsidRPr="002508C7">
        <w:rPr>
          <w:rFonts w:ascii="Consolas" w:eastAsia="Times New Roman" w:hAnsi="Consolas" w:cs="Times New Roman"/>
          <w:color w:val="CCCCCC"/>
          <w:kern w:val="0"/>
          <w:szCs w:val="21"/>
          <w:lang w:eastAsia="en-CA"/>
          <w14:ligatures w14:val="none"/>
        </w:rPr>
        <w:t xml:space="preserve"> </w:t>
      </w:r>
      <w:proofErr w:type="spellStart"/>
      <w:r w:rsidRPr="002508C7">
        <w:rPr>
          <w:rFonts w:ascii="Consolas" w:eastAsia="Times New Roman" w:hAnsi="Consolas" w:cs="Times New Roman"/>
          <w:color w:val="DCDCAA"/>
          <w:kern w:val="0"/>
          <w:szCs w:val="21"/>
          <w:lang w:eastAsia="en-CA"/>
          <w14:ligatures w14:val="none"/>
        </w:rPr>
        <w:t>fetch_</w:t>
      </w:r>
      <w:proofErr w:type="gramStart"/>
      <w:r w:rsidRPr="002508C7">
        <w:rPr>
          <w:rFonts w:ascii="Consolas" w:eastAsia="Times New Roman" w:hAnsi="Consolas" w:cs="Times New Roman"/>
          <w:color w:val="DCDCAA"/>
          <w:kern w:val="0"/>
          <w:szCs w:val="21"/>
          <w:lang w:eastAsia="en-CA"/>
          <w14:ligatures w14:val="none"/>
        </w:rPr>
        <w:t>telemetry</w:t>
      </w:r>
      <w:proofErr w:type="spellEnd"/>
      <w:r w:rsidRPr="002508C7">
        <w:rPr>
          <w:rFonts w:ascii="Consolas" w:eastAsia="Times New Roman" w:hAnsi="Consolas" w:cs="Times New Roman"/>
          <w:color w:val="CCCCCC"/>
          <w:kern w:val="0"/>
          <w:szCs w:val="21"/>
          <w:lang w:eastAsia="en-CA"/>
          <w14:ligatures w14:val="none"/>
        </w:rPr>
        <w:t>(</w:t>
      </w:r>
      <w:proofErr w:type="gramEnd"/>
      <w:r w:rsidRPr="002508C7">
        <w:rPr>
          <w:rFonts w:ascii="Consolas" w:eastAsia="Times New Roman" w:hAnsi="Consolas" w:cs="Times New Roman"/>
          <w:color w:val="CCCCCC"/>
          <w:kern w:val="0"/>
          <w:szCs w:val="21"/>
          <w:lang w:eastAsia="en-CA"/>
          <w14:ligatures w14:val="none"/>
        </w:rPr>
        <w:t>):</w:t>
      </w:r>
    </w:p>
    <w:p w14:paraId="6DB20CB0"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C586C0"/>
          <w:kern w:val="0"/>
          <w:szCs w:val="21"/>
          <w:lang w:eastAsia="en-CA"/>
          <w14:ligatures w14:val="none"/>
        </w:rPr>
        <w:t>try</w:t>
      </w:r>
      <w:r w:rsidRPr="002508C7">
        <w:rPr>
          <w:rFonts w:ascii="Consolas" w:eastAsia="Times New Roman" w:hAnsi="Consolas" w:cs="Times New Roman"/>
          <w:color w:val="CCCCCC"/>
          <w:kern w:val="0"/>
          <w:szCs w:val="21"/>
          <w:lang w:eastAsia="en-CA"/>
          <w14:ligatures w14:val="none"/>
        </w:rPr>
        <w:t>:</w:t>
      </w:r>
    </w:p>
    <w:p w14:paraId="629DBD56"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9CDCFE"/>
          <w:kern w:val="0"/>
          <w:szCs w:val="21"/>
          <w:lang w:eastAsia="en-CA"/>
          <w14:ligatures w14:val="none"/>
        </w:rPr>
        <w:t>response</w:t>
      </w: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D4D4D4"/>
          <w:kern w:val="0"/>
          <w:szCs w:val="21"/>
          <w:lang w:eastAsia="en-CA"/>
          <w14:ligatures w14:val="none"/>
        </w:rPr>
        <w:t>=</w:t>
      </w:r>
      <w:r w:rsidRPr="002508C7">
        <w:rPr>
          <w:rFonts w:ascii="Consolas" w:eastAsia="Times New Roman" w:hAnsi="Consolas" w:cs="Times New Roman"/>
          <w:color w:val="CCCCCC"/>
          <w:kern w:val="0"/>
          <w:szCs w:val="21"/>
          <w:lang w:eastAsia="en-CA"/>
          <w14:ligatures w14:val="none"/>
        </w:rPr>
        <w:t xml:space="preserve"> </w:t>
      </w:r>
      <w:proofErr w:type="spellStart"/>
      <w:r w:rsidRPr="002508C7">
        <w:rPr>
          <w:rFonts w:ascii="Consolas" w:eastAsia="Times New Roman" w:hAnsi="Consolas" w:cs="Times New Roman"/>
          <w:color w:val="4EC9B0"/>
          <w:kern w:val="0"/>
          <w:szCs w:val="21"/>
          <w:lang w:eastAsia="en-CA"/>
          <w14:ligatures w14:val="none"/>
        </w:rPr>
        <w:t>requests</w:t>
      </w:r>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DCDCAA"/>
          <w:kern w:val="0"/>
          <w:szCs w:val="21"/>
          <w:lang w:eastAsia="en-CA"/>
          <w14:ligatures w14:val="none"/>
        </w:rPr>
        <w:t>get</w:t>
      </w:r>
      <w:proofErr w:type="spellEnd"/>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CE9178"/>
          <w:kern w:val="0"/>
          <w:szCs w:val="21"/>
          <w:lang w:eastAsia="en-CA"/>
          <w14:ligatures w14:val="none"/>
        </w:rPr>
        <w:t>"http://localhost:5000/telemetry"</w:t>
      </w:r>
      <w:r w:rsidRPr="002508C7">
        <w:rPr>
          <w:rFonts w:ascii="Consolas" w:eastAsia="Times New Roman" w:hAnsi="Consolas" w:cs="Times New Roman"/>
          <w:color w:val="CCCCCC"/>
          <w:kern w:val="0"/>
          <w:szCs w:val="21"/>
          <w:lang w:eastAsia="en-CA"/>
          <w14:ligatures w14:val="none"/>
        </w:rPr>
        <w:t>)</w:t>
      </w:r>
    </w:p>
    <w:p w14:paraId="587580C1"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9CDCFE"/>
          <w:kern w:val="0"/>
          <w:szCs w:val="21"/>
          <w:lang w:eastAsia="en-CA"/>
          <w14:ligatures w14:val="none"/>
        </w:rPr>
        <w:t>data</w:t>
      </w: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D4D4D4"/>
          <w:kern w:val="0"/>
          <w:szCs w:val="21"/>
          <w:lang w:eastAsia="en-CA"/>
          <w14:ligatures w14:val="none"/>
        </w:rPr>
        <w:t>=</w:t>
      </w:r>
      <w:r w:rsidRPr="002508C7">
        <w:rPr>
          <w:rFonts w:ascii="Consolas" w:eastAsia="Times New Roman" w:hAnsi="Consolas" w:cs="Times New Roman"/>
          <w:color w:val="CCCCCC"/>
          <w:kern w:val="0"/>
          <w:szCs w:val="21"/>
          <w:lang w:eastAsia="en-CA"/>
          <w14:ligatures w14:val="none"/>
        </w:rPr>
        <w:t xml:space="preserve"> </w:t>
      </w:r>
      <w:proofErr w:type="spellStart"/>
      <w:proofErr w:type="gramStart"/>
      <w:r w:rsidRPr="002508C7">
        <w:rPr>
          <w:rFonts w:ascii="Consolas" w:eastAsia="Times New Roman" w:hAnsi="Consolas" w:cs="Times New Roman"/>
          <w:color w:val="9CDCFE"/>
          <w:kern w:val="0"/>
          <w:szCs w:val="21"/>
          <w:lang w:eastAsia="en-CA"/>
          <w14:ligatures w14:val="none"/>
        </w:rPr>
        <w:t>response</w:t>
      </w:r>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DCDCAA"/>
          <w:kern w:val="0"/>
          <w:szCs w:val="21"/>
          <w:lang w:eastAsia="en-CA"/>
          <w14:ligatures w14:val="none"/>
        </w:rPr>
        <w:t>json</w:t>
      </w:r>
      <w:proofErr w:type="spellEnd"/>
      <w:proofErr w:type="gramEnd"/>
      <w:r w:rsidRPr="002508C7">
        <w:rPr>
          <w:rFonts w:ascii="Consolas" w:eastAsia="Times New Roman" w:hAnsi="Consolas" w:cs="Times New Roman"/>
          <w:color w:val="CCCCCC"/>
          <w:kern w:val="0"/>
          <w:szCs w:val="21"/>
          <w:lang w:eastAsia="en-CA"/>
          <w14:ligatures w14:val="none"/>
        </w:rPr>
        <w:t>()</w:t>
      </w:r>
    </w:p>
    <w:p w14:paraId="2ED95743"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p>
    <w:p w14:paraId="62F57570"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6A9955"/>
          <w:kern w:val="0"/>
          <w:szCs w:val="21"/>
          <w:lang w:eastAsia="en-CA"/>
          <w14:ligatures w14:val="none"/>
        </w:rPr>
        <w:t># Update progress bars</w:t>
      </w:r>
    </w:p>
    <w:p w14:paraId="7DA72A31"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proofErr w:type="spellStart"/>
      <w:r w:rsidRPr="002508C7">
        <w:rPr>
          <w:rFonts w:ascii="Consolas" w:eastAsia="Times New Roman" w:hAnsi="Consolas" w:cs="Times New Roman"/>
          <w:color w:val="CCCCCC"/>
          <w:kern w:val="0"/>
          <w:szCs w:val="21"/>
          <w:lang w:eastAsia="en-CA"/>
          <w14:ligatures w14:val="none"/>
        </w:rPr>
        <w:t>thrust_bar</w:t>
      </w:r>
      <w:proofErr w:type="spellEnd"/>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CE9178"/>
          <w:kern w:val="0"/>
          <w:szCs w:val="21"/>
          <w:lang w:eastAsia="en-CA"/>
          <w14:ligatures w14:val="none"/>
        </w:rPr>
        <w:t>"value"</w:t>
      </w: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D4D4D4"/>
          <w:kern w:val="0"/>
          <w:szCs w:val="21"/>
          <w:lang w:eastAsia="en-CA"/>
          <w14:ligatures w14:val="none"/>
        </w:rPr>
        <w:t>=</w:t>
      </w: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9CDCFE"/>
          <w:kern w:val="0"/>
          <w:szCs w:val="21"/>
          <w:lang w:eastAsia="en-CA"/>
          <w14:ligatures w14:val="none"/>
        </w:rPr>
        <w:t>data</w:t>
      </w:r>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CE9178"/>
          <w:kern w:val="0"/>
          <w:szCs w:val="21"/>
          <w:lang w:eastAsia="en-CA"/>
          <w14:ligatures w14:val="none"/>
        </w:rPr>
        <w:t>"</w:t>
      </w:r>
      <w:proofErr w:type="spellStart"/>
      <w:r w:rsidRPr="002508C7">
        <w:rPr>
          <w:rFonts w:ascii="Consolas" w:eastAsia="Times New Roman" w:hAnsi="Consolas" w:cs="Times New Roman"/>
          <w:color w:val="CE9178"/>
          <w:kern w:val="0"/>
          <w:szCs w:val="21"/>
          <w:lang w:eastAsia="en-CA"/>
          <w14:ligatures w14:val="none"/>
        </w:rPr>
        <w:t>downward_thrust</w:t>
      </w:r>
      <w:proofErr w:type="spellEnd"/>
      <w:r w:rsidRPr="002508C7">
        <w:rPr>
          <w:rFonts w:ascii="Consolas" w:eastAsia="Times New Roman" w:hAnsi="Consolas" w:cs="Times New Roman"/>
          <w:color w:val="CE9178"/>
          <w:kern w:val="0"/>
          <w:szCs w:val="21"/>
          <w:lang w:eastAsia="en-CA"/>
          <w14:ligatures w14:val="none"/>
        </w:rPr>
        <w:t>"</w:t>
      </w:r>
      <w:r w:rsidRPr="002508C7">
        <w:rPr>
          <w:rFonts w:ascii="Consolas" w:eastAsia="Times New Roman" w:hAnsi="Consolas" w:cs="Times New Roman"/>
          <w:color w:val="CCCCCC"/>
          <w:kern w:val="0"/>
          <w:szCs w:val="21"/>
          <w:lang w:eastAsia="en-CA"/>
          <w14:ligatures w14:val="none"/>
        </w:rPr>
        <w:t>]</w:t>
      </w:r>
    </w:p>
    <w:p w14:paraId="110A9835"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proofErr w:type="spellStart"/>
      <w:r w:rsidRPr="002508C7">
        <w:rPr>
          <w:rFonts w:ascii="Consolas" w:eastAsia="Times New Roman" w:hAnsi="Consolas" w:cs="Times New Roman"/>
          <w:color w:val="CCCCCC"/>
          <w:kern w:val="0"/>
          <w:szCs w:val="21"/>
          <w:lang w:eastAsia="en-CA"/>
          <w14:ligatures w14:val="none"/>
        </w:rPr>
        <w:t>speed_bar</w:t>
      </w:r>
      <w:proofErr w:type="spellEnd"/>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CE9178"/>
          <w:kern w:val="0"/>
          <w:szCs w:val="21"/>
          <w:lang w:eastAsia="en-CA"/>
          <w14:ligatures w14:val="none"/>
        </w:rPr>
        <w:t>"value"</w:t>
      </w: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D4D4D4"/>
          <w:kern w:val="0"/>
          <w:szCs w:val="21"/>
          <w:lang w:eastAsia="en-CA"/>
          <w14:ligatures w14:val="none"/>
        </w:rPr>
        <w:t>=</w:t>
      </w: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9CDCFE"/>
          <w:kern w:val="0"/>
          <w:szCs w:val="21"/>
          <w:lang w:eastAsia="en-CA"/>
          <w14:ligatures w14:val="none"/>
        </w:rPr>
        <w:t>data</w:t>
      </w:r>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CE9178"/>
          <w:kern w:val="0"/>
          <w:szCs w:val="21"/>
          <w:lang w:eastAsia="en-CA"/>
          <w14:ligatures w14:val="none"/>
        </w:rPr>
        <w:t>"</w:t>
      </w:r>
      <w:proofErr w:type="spellStart"/>
      <w:r w:rsidRPr="002508C7">
        <w:rPr>
          <w:rFonts w:ascii="Consolas" w:eastAsia="Times New Roman" w:hAnsi="Consolas" w:cs="Times New Roman"/>
          <w:color w:val="CE9178"/>
          <w:kern w:val="0"/>
          <w:szCs w:val="21"/>
          <w:lang w:eastAsia="en-CA"/>
          <w14:ligatures w14:val="none"/>
        </w:rPr>
        <w:t>cutterhead_speed</w:t>
      </w:r>
      <w:proofErr w:type="spellEnd"/>
      <w:r w:rsidRPr="002508C7">
        <w:rPr>
          <w:rFonts w:ascii="Consolas" w:eastAsia="Times New Roman" w:hAnsi="Consolas" w:cs="Times New Roman"/>
          <w:color w:val="CE9178"/>
          <w:kern w:val="0"/>
          <w:szCs w:val="21"/>
          <w:lang w:eastAsia="en-CA"/>
          <w14:ligatures w14:val="none"/>
        </w:rPr>
        <w:t>"</w:t>
      </w:r>
      <w:r w:rsidRPr="002508C7">
        <w:rPr>
          <w:rFonts w:ascii="Consolas" w:eastAsia="Times New Roman" w:hAnsi="Consolas" w:cs="Times New Roman"/>
          <w:color w:val="CCCCCC"/>
          <w:kern w:val="0"/>
          <w:szCs w:val="21"/>
          <w:lang w:eastAsia="en-CA"/>
          <w14:ligatures w14:val="none"/>
        </w:rPr>
        <w:t>]</w:t>
      </w:r>
    </w:p>
    <w:p w14:paraId="5E7DED36"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6A9955"/>
          <w:kern w:val="0"/>
          <w:szCs w:val="21"/>
          <w:lang w:eastAsia="en-CA"/>
          <w14:ligatures w14:val="none"/>
        </w:rPr>
        <w:t># Update status</w:t>
      </w:r>
    </w:p>
    <w:p w14:paraId="20022728"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C586C0"/>
          <w:kern w:val="0"/>
          <w:szCs w:val="21"/>
          <w:lang w:eastAsia="en-CA"/>
          <w14:ligatures w14:val="none"/>
        </w:rPr>
        <w:t>if</w:t>
      </w: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9CDCFE"/>
          <w:kern w:val="0"/>
          <w:szCs w:val="21"/>
          <w:lang w:eastAsia="en-CA"/>
          <w14:ligatures w14:val="none"/>
        </w:rPr>
        <w:t>data</w:t>
      </w:r>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CE9178"/>
          <w:kern w:val="0"/>
          <w:szCs w:val="21"/>
          <w:lang w:eastAsia="en-CA"/>
          <w14:ligatures w14:val="none"/>
        </w:rPr>
        <w:t>"status"</w:t>
      </w: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D4D4D4"/>
          <w:kern w:val="0"/>
          <w:szCs w:val="21"/>
          <w:lang w:eastAsia="en-CA"/>
          <w14:ligatures w14:val="none"/>
        </w:rPr>
        <w:t>==</w:t>
      </w: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CE9178"/>
          <w:kern w:val="0"/>
          <w:szCs w:val="21"/>
          <w:lang w:eastAsia="en-CA"/>
          <w14:ligatures w14:val="none"/>
        </w:rPr>
        <w:t>"Good"</w:t>
      </w:r>
      <w:r w:rsidRPr="002508C7">
        <w:rPr>
          <w:rFonts w:ascii="Consolas" w:eastAsia="Times New Roman" w:hAnsi="Consolas" w:cs="Times New Roman"/>
          <w:color w:val="CCCCCC"/>
          <w:kern w:val="0"/>
          <w:szCs w:val="21"/>
          <w:lang w:eastAsia="en-CA"/>
          <w14:ligatures w14:val="none"/>
        </w:rPr>
        <w:t>:</w:t>
      </w:r>
    </w:p>
    <w:p w14:paraId="0DA4EAA6"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proofErr w:type="spellStart"/>
      <w:r w:rsidRPr="002508C7">
        <w:rPr>
          <w:rFonts w:ascii="Consolas" w:eastAsia="Times New Roman" w:hAnsi="Consolas" w:cs="Times New Roman"/>
          <w:color w:val="CCCCCC"/>
          <w:kern w:val="0"/>
          <w:szCs w:val="21"/>
          <w:lang w:eastAsia="en-CA"/>
          <w14:ligatures w14:val="none"/>
        </w:rPr>
        <w:t>status_label.</w:t>
      </w:r>
      <w:proofErr w:type="gramStart"/>
      <w:r w:rsidRPr="002508C7">
        <w:rPr>
          <w:rFonts w:ascii="Consolas" w:eastAsia="Times New Roman" w:hAnsi="Consolas" w:cs="Times New Roman"/>
          <w:color w:val="CCCCCC"/>
          <w:kern w:val="0"/>
          <w:szCs w:val="21"/>
          <w:lang w:eastAsia="en-CA"/>
          <w14:ligatures w14:val="none"/>
        </w:rPr>
        <w:t>config</w:t>
      </w:r>
      <w:proofErr w:type="spellEnd"/>
      <w:r w:rsidRPr="002508C7">
        <w:rPr>
          <w:rFonts w:ascii="Consolas" w:eastAsia="Times New Roman" w:hAnsi="Consolas" w:cs="Times New Roman"/>
          <w:color w:val="CCCCCC"/>
          <w:kern w:val="0"/>
          <w:szCs w:val="21"/>
          <w:lang w:eastAsia="en-CA"/>
          <w14:ligatures w14:val="none"/>
        </w:rPr>
        <w:t>(</w:t>
      </w:r>
      <w:proofErr w:type="gramEnd"/>
      <w:r w:rsidRPr="002508C7">
        <w:rPr>
          <w:rFonts w:ascii="Consolas" w:eastAsia="Times New Roman" w:hAnsi="Consolas" w:cs="Times New Roman"/>
          <w:color w:val="9CDCFE"/>
          <w:kern w:val="0"/>
          <w:szCs w:val="21"/>
          <w:lang w:eastAsia="en-CA"/>
          <w14:ligatures w14:val="none"/>
        </w:rPr>
        <w:t>text</w:t>
      </w:r>
      <w:r w:rsidRPr="002508C7">
        <w:rPr>
          <w:rFonts w:ascii="Consolas" w:eastAsia="Times New Roman" w:hAnsi="Consolas" w:cs="Times New Roman"/>
          <w:color w:val="D4D4D4"/>
          <w:kern w:val="0"/>
          <w:szCs w:val="21"/>
          <w:lang w:eastAsia="en-CA"/>
          <w14:ligatures w14:val="none"/>
        </w:rPr>
        <w:t>=</w:t>
      </w:r>
      <w:r w:rsidRPr="002508C7">
        <w:rPr>
          <w:rFonts w:ascii="Consolas" w:eastAsia="Times New Roman" w:hAnsi="Consolas" w:cs="Times New Roman"/>
          <w:color w:val="CE9178"/>
          <w:kern w:val="0"/>
          <w:szCs w:val="21"/>
          <w:lang w:eastAsia="en-CA"/>
          <w14:ligatures w14:val="none"/>
        </w:rPr>
        <w:t>"Status: Good"</w:t>
      </w:r>
      <w:r w:rsidRPr="002508C7">
        <w:rPr>
          <w:rFonts w:ascii="Consolas" w:eastAsia="Times New Roman" w:hAnsi="Consolas" w:cs="Times New Roman"/>
          <w:color w:val="CCCCCC"/>
          <w:kern w:val="0"/>
          <w:szCs w:val="21"/>
          <w:lang w:eastAsia="en-CA"/>
          <w14:ligatures w14:val="none"/>
        </w:rPr>
        <w:t xml:space="preserve">, </w:t>
      </w:r>
      <w:proofErr w:type="spellStart"/>
      <w:r w:rsidRPr="002508C7">
        <w:rPr>
          <w:rFonts w:ascii="Consolas" w:eastAsia="Times New Roman" w:hAnsi="Consolas" w:cs="Times New Roman"/>
          <w:color w:val="9CDCFE"/>
          <w:kern w:val="0"/>
          <w:szCs w:val="21"/>
          <w:lang w:eastAsia="en-CA"/>
          <w14:ligatures w14:val="none"/>
        </w:rPr>
        <w:t>bg</w:t>
      </w:r>
      <w:proofErr w:type="spellEnd"/>
      <w:r w:rsidRPr="002508C7">
        <w:rPr>
          <w:rFonts w:ascii="Consolas" w:eastAsia="Times New Roman" w:hAnsi="Consolas" w:cs="Times New Roman"/>
          <w:color w:val="D4D4D4"/>
          <w:kern w:val="0"/>
          <w:szCs w:val="21"/>
          <w:lang w:eastAsia="en-CA"/>
          <w14:ligatures w14:val="none"/>
        </w:rPr>
        <w:t>=</w:t>
      </w:r>
      <w:r w:rsidRPr="002508C7">
        <w:rPr>
          <w:rFonts w:ascii="Consolas" w:eastAsia="Times New Roman" w:hAnsi="Consolas" w:cs="Times New Roman"/>
          <w:color w:val="CE9178"/>
          <w:kern w:val="0"/>
          <w:szCs w:val="21"/>
          <w:lang w:eastAsia="en-CA"/>
          <w14:ligatures w14:val="none"/>
        </w:rPr>
        <w:t>"green"</w:t>
      </w:r>
      <w:r w:rsidRPr="002508C7">
        <w:rPr>
          <w:rFonts w:ascii="Consolas" w:eastAsia="Times New Roman" w:hAnsi="Consolas" w:cs="Times New Roman"/>
          <w:color w:val="CCCCCC"/>
          <w:kern w:val="0"/>
          <w:szCs w:val="21"/>
          <w:lang w:eastAsia="en-CA"/>
          <w14:ligatures w14:val="none"/>
        </w:rPr>
        <w:t>)</w:t>
      </w:r>
    </w:p>
    <w:p w14:paraId="0ACA8FDD"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C586C0"/>
          <w:kern w:val="0"/>
          <w:szCs w:val="21"/>
          <w:lang w:eastAsia="en-CA"/>
          <w14:ligatures w14:val="none"/>
        </w:rPr>
        <w:t>else</w:t>
      </w:r>
      <w:r w:rsidRPr="002508C7">
        <w:rPr>
          <w:rFonts w:ascii="Consolas" w:eastAsia="Times New Roman" w:hAnsi="Consolas" w:cs="Times New Roman"/>
          <w:color w:val="CCCCCC"/>
          <w:kern w:val="0"/>
          <w:szCs w:val="21"/>
          <w:lang w:eastAsia="en-CA"/>
          <w14:ligatures w14:val="none"/>
        </w:rPr>
        <w:t>:</w:t>
      </w:r>
    </w:p>
    <w:p w14:paraId="17FDD58C"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proofErr w:type="spellStart"/>
      <w:r w:rsidRPr="002508C7">
        <w:rPr>
          <w:rFonts w:ascii="Consolas" w:eastAsia="Times New Roman" w:hAnsi="Consolas" w:cs="Times New Roman"/>
          <w:color w:val="CCCCCC"/>
          <w:kern w:val="0"/>
          <w:szCs w:val="21"/>
          <w:lang w:eastAsia="en-CA"/>
          <w14:ligatures w14:val="none"/>
        </w:rPr>
        <w:t>status_label.</w:t>
      </w:r>
      <w:proofErr w:type="gramStart"/>
      <w:r w:rsidRPr="002508C7">
        <w:rPr>
          <w:rFonts w:ascii="Consolas" w:eastAsia="Times New Roman" w:hAnsi="Consolas" w:cs="Times New Roman"/>
          <w:color w:val="CCCCCC"/>
          <w:kern w:val="0"/>
          <w:szCs w:val="21"/>
          <w:lang w:eastAsia="en-CA"/>
          <w14:ligatures w14:val="none"/>
        </w:rPr>
        <w:t>config</w:t>
      </w:r>
      <w:proofErr w:type="spellEnd"/>
      <w:r w:rsidRPr="002508C7">
        <w:rPr>
          <w:rFonts w:ascii="Consolas" w:eastAsia="Times New Roman" w:hAnsi="Consolas" w:cs="Times New Roman"/>
          <w:color w:val="CCCCCC"/>
          <w:kern w:val="0"/>
          <w:szCs w:val="21"/>
          <w:lang w:eastAsia="en-CA"/>
          <w14:ligatures w14:val="none"/>
        </w:rPr>
        <w:t>(</w:t>
      </w:r>
      <w:proofErr w:type="gramEnd"/>
      <w:r w:rsidRPr="002508C7">
        <w:rPr>
          <w:rFonts w:ascii="Consolas" w:eastAsia="Times New Roman" w:hAnsi="Consolas" w:cs="Times New Roman"/>
          <w:color w:val="9CDCFE"/>
          <w:kern w:val="0"/>
          <w:szCs w:val="21"/>
          <w:lang w:eastAsia="en-CA"/>
          <w14:ligatures w14:val="none"/>
        </w:rPr>
        <w:t>text</w:t>
      </w:r>
      <w:r w:rsidRPr="002508C7">
        <w:rPr>
          <w:rFonts w:ascii="Consolas" w:eastAsia="Times New Roman" w:hAnsi="Consolas" w:cs="Times New Roman"/>
          <w:color w:val="D4D4D4"/>
          <w:kern w:val="0"/>
          <w:szCs w:val="21"/>
          <w:lang w:eastAsia="en-CA"/>
          <w14:ligatures w14:val="none"/>
        </w:rPr>
        <w:t>=</w:t>
      </w:r>
      <w:r w:rsidRPr="002508C7">
        <w:rPr>
          <w:rFonts w:ascii="Consolas" w:eastAsia="Times New Roman" w:hAnsi="Consolas" w:cs="Times New Roman"/>
          <w:color w:val="CE9178"/>
          <w:kern w:val="0"/>
          <w:szCs w:val="21"/>
          <w:lang w:eastAsia="en-CA"/>
          <w14:ligatures w14:val="none"/>
        </w:rPr>
        <w:t>"Status: Critical"</w:t>
      </w:r>
      <w:r w:rsidRPr="002508C7">
        <w:rPr>
          <w:rFonts w:ascii="Consolas" w:eastAsia="Times New Roman" w:hAnsi="Consolas" w:cs="Times New Roman"/>
          <w:color w:val="CCCCCC"/>
          <w:kern w:val="0"/>
          <w:szCs w:val="21"/>
          <w:lang w:eastAsia="en-CA"/>
          <w14:ligatures w14:val="none"/>
        </w:rPr>
        <w:t xml:space="preserve">, </w:t>
      </w:r>
      <w:proofErr w:type="spellStart"/>
      <w:r w:rsidRPr="002508C7">
        <w:rPr>
          <w:rFonts w:ascii="Consolas" w:eastAsia="Times New Roman" w:hAnsi="Consolas" w:cs="Times New Roman"/>
          <w:color w:val="9CDCFE"/>
          <w:kern w:val="0"/>
          <w:szCs w:val="21"/>
          <w:lang w:eastAsia="en-CA"/>
          <w14:ligatures w14:val="none"/>
        </w:rPr>
        <w:t>bg</w:t>
      </w:r>
      <w:proofErr w:type="spellEnd"/>
      <w:r w:rsidRPr="002508C7">
        <w:rPr>
          <w:rFonts w:ascii="Consolas" w:eastAsia="Times New Roman" w:hAnsi="Consolas" w:cs="Times New Roman"/>
          <w:color w:val="D4D4D4"/>
          <w:kern w:val="0"/>
          <w:szCs w:val="21"/>
          <w:lang w:eastAsia="en-CA"/>
          <w14:ligatures w14:val="none"/>
        </w:rPr>
        <w:t>=</w:t>
      </w:r>
      <w:r w:rsidRPr="002508C7">
        <w:rPr>
          <w:rFonts w:ascii="Consolas" w:eastAsia="Times New Roman" w:hAnsi="Consolas" w:cs="Times New Roman"/>
          <w:color w:val="CE9178"/>
          <w:kern w:val="0"/>
          <w:szCs w:val="21"/>
          <w:lang w:eastAsia="en-CA"/>
          <w14:ligatures w14:val="none"/>
        </w:rPr>
        <w:t>"red"</w:t>
      </w:r>
      <w:r w:rsidRPr="002508C7">
        <w:rPr>
          <w:rFonts w:ascii="Consolas" w:eastAsia="Times New Roman" w:hAnsi="Consolas" w:cs="Times New Roman"/>
          <w:color w:val="CCCCCC"/>
          <w:kern w:val="0"/>
          <w:szCs w:val="21"/>
          <w:lang w:eastAsia="en-CA"/>
          <w14:ligatures w14:val="none"/>
        </w:rPr>
        <w:t>)</w:t>
      </w:r>
    </w:p>
    <w:p w14:paraId="7FF6218A"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p>
    <w:p w14:paraId="2071A87D"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C586C0"/>
          <w:kern w:val="0"/>
          <w:szCs w:val="21"/>
          <w:lang w:eastAsia="en-CA"/>
          <w14:ligatures w14:val="none"/>
        </w:rPr>
        <w:t>except</w:t>
      </w:r>
      <w:r w:rsidRPr="002508C7">
        <w:rPr>
          <w:rFonts w:ascii="Consolas" w:eastAsia="Times New Roman" w:hAnsi="Consolas" w:cs="Times New Roman"/>
          <w:color w:val="CCCCCC"/>
          <w:kern w:val="0"/>
          <w:szCs w:val="21"/>
          <w:lang w:eastAsia="en-CA"/>
          <w14:ligatures w14:val="none"/>
        </w:rPr>
        <w:t xml:space="preserve"> </w:t>
      </w:r>
      <w:proofErr w:type="spellStart"/>
      <w:proofErr w:type="gramStart"/>
      <w:r w:rsidRPr="002508C7">
        <w:rPr>
          <w:rFonts w:ascii="Consolas" w:eastAsia="Times New Roman" w:hAnsi="Consolas" w:cs="Times New Roman"/>
          <w:color w:val="4EC9B0"/>
          <w:kern w:val="0"/>
          <w:szCs w:val="21"/>
          <w:lang w:eastAsia="en-CA"/>
          <w14:ligatures w14:val="none"/>
        </w:rPr>
        <w:t>requests</w:t>
      </w:r>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4EC9B0"/>
          <w:kern w:val="0"/>
          <w:szCs w:val="21"/>
          <w:lang w:eastAsia="en-CA"/>
          <w14:ligatures w14:val="none"/>
        </w:rPr>
        <w:t>exceptions</w:t>
      </w:r>
      <w:proofErr w:type="gramEnd"/>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4EC9B0"/>
          <w:kern w:val="0"/>
          <w:szCs w:val="21"/>
          <w:lang w:eastAsia="en-CA"/>
          <w14:ligatures w14:val="none"/>
        </w:rPr>
        <w:t>RequestException</w:t>
      </w:r>
      <w:proofErr w:type="spellEnd"/>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C586C0"/>
          <w:kern w:val="0"/>
          <w:szCs w:val="21"/>
          <w:lang w:eastAsia="en-CA"/>
          <w14:ligatures w14:val="none"/>
        </w:rPr>
        <w:t>as</w:t>
      </w: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9CDCFE"/>
          <w:kern w:val="0"/>
          <w:szCs w:val="21"/>
          <w:lang w:eastAsia="en-CA"/>
          <w14:ligatures w14:val="none"/>
        </w:rPr>
        <w:t>e</w:t>
      </w:r>
      <w:r w:rsidRPr="002508C7">
        <w:rPr>
          <w:rFonts w:ascii="Consolas" w:eastAsia="Times New Roman" w:hAnsi="Consolas" w:cs="Times New Roman"/>
          <w:color w:val="CCCCCC"/>
          <w:kern w:val="0"/>
          <w:szCs w:val="21"/>
          <w:lang w:eastAsia="en-CA"/>
          <w14:ligatures w14:val="none"/>
        </w:rPr>
        <w:t>:</w:t>
      </w:r>
    </w:p>
    <w:p w14:paraId="435998E7"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proofErr w:type="gramStart"/>
      <w:r w:rsidRPr="002508C7">
        <w:rPr>
          <w:rFonts w:ascii="Consolas" w:eastAsia="Times New Roman" w:hAnsi="Consolas" w:cs="Times New Roman"/>
          <w:color w:val="DCDCAA"/>
          <w:kern w:val="0"/>
          <w:szCs w:val="21"/>
          <w:lang w:eastAsia="en-CA"/>
          <w14:ligatures w14:val="none"/>
        </w:rPr>
        <w:t>print</w:t>
      </w:r>
      <w:r w:rsidRPr="002508C7">
        <w:rPr>
          <w:rFonts w:ascii="Consolas" w:eastAsia="Times New Roman" w:hAnsi="Consolas" w:cs="Times New Roman"/>
          <w:color w:val="CCCCCC"/>
          <w:kern w:val="0"/>
          <w:szCs w:val="21"/>
          <w:lang w:eastAsia="en-CA"/>
          <w14:ligatures w14:val="none"/>
        </w:rPr>
        <w:t>(</w:t>
      </w:r>
      <w:proofErr w:type="spellStart"/>
      <w:proofErr w:type="gramEnd"/>
      <w:r w:rsidRPr="002508C7">
        <w:rPr>
          <w:rFonts w:ascii="Consolas" w:eastAsia="Times New Roman" w:hAnsi="Consolas" w:cs="Times New Roman"/>
          <w:color w:val="569CD6"/>
          <w:kern w:val="0"/>
          <w:szCs w:val="21"/>
          <w:lang w:eastAsia="en-CA"/>
          <w14:ligatures w14:val="none"/>
        </w:rPr>
        <w:t>f</w:t>
      </w:r>
      <w:r w:rsidRPr="002508C7">
        <w:rPr>
          <w:rFonts w:ascii="Consolas" w:eastAsia="Times New Roman" w:hAnsi="Consolas" w:cs="Times New Roman"/>
          <w:color w:val="CE9178"/>
          <w:kern w:val="0"/>
          <w:szCs w:val="21"/>
          <w:lang w:eastAsia="en-CA"/>
          <w14:ligatures w14:val="none"/>
        </w:rPr>
        <w:t>"Error</w:t>
      </w:r>
      <w:proofErr w:type="spellEnd"/>
      <w:r w:rsidRPr="002508C7">
        <w:rPr>
          <w:rFonts w:ascii="Consolas" w:eastAsia="Times New Roman" w:hAnsi="Consolas" w:cs="Times New Roman"/>
          <w:color w:val="CE9178"/>
          <w:kern w:val="0"/>
          <w:szCs w:val="21"/>
          <w:lang w:eastAsia="en-CA"/>
          <w14:ligatures w14:val="none"/>
        </w:rPr>
        <w:t xml:space="preserve"> fetching data: </w:t>
      </w:r>
      <w:r w:rsidRPr="002508C7">
        <w:rPr>
          <w:rFonts w:ascii="Consolas" w:eastAsia="Times New Roman" w:hAnsi="Consolas" w:cs="Times New Roman"/>
          <w:color w:val="569CD6"/>
          <w:kern w:val="0"/>
          <w:szCs w:val="21"/>
          <w:lang w:eastAsia="en-CA"/>
          <w14:ligatures w14:val="none"/>
        </w:rPr>
        <w:t>{</w:t>
      </w:r>
      <w:r w:rsidRPr="002508C7">
        <w:rPr>
          <w:rFonts w:ascii="Consolas" w:eastAsia="Times New Roman" w:hAnsi="Consolas" w:cs="Times New Roman"/>
          <w:color w:val="9CDCFE"/>
          <w:kern w:val="0"/>
          <w:szCs w:val="21"/>
          <w:lang w:eastAsia="en-CA"/>
          <w14:ligatures w14:val="none"/>
        </w:rPr>
        <w:t>e</w:t>
      </w:r>
      <w:r w:rsidRPr="002508C7">
        <w:rPr>
          <w:rFonts w:ascii="Consolas" w:eastAsia="Times New Roman" w:hAnsi="Consolas" w:cs="Times New Roman"/>
          <w:color w:val="569CD6"/>
          <w:kern w:val="0"/>
          <w:szCs w:val="21"/>
          <w:lang w:eastAsia="en-CA"/>
          <w14:ligatures w14:val="none"/>
        </w:rPr>
        <w:t>}</w:t>
      </w:r>
      <w:r w:rsidRPr="002508C7">
        <w:rPr>
          <w:rFonts w:ascii="Consolas" w:eastAsia="Times New Roman" w:hAnsi="Consolas" w:cs="Times New Roman"/>
          <w:color w:val="CE9178"/>
          <w:kern w:val="0"/>
          <w:szCs w:val="21"/>
          <w:lang w:eastAsia="en-CA"/>
          <w14:ligatures w14:val="none"/>
        </w:rPr>
        <w:t>"</w:t>
      </w:r>
      <w:r w:rsidRPr="002508C7">
        <w:rPr>
          <w:rFonts w:ascii="Consolas" w:eastAsia="Times New Roman" w:hAnsi="Consolas" w:cs="Times New Roman"/>
          <w:color w:val="CCCCCC"/>
          <w:kern w:val="0"/>
          <w:szCs w:val="21"/>
          <w:lang w:eastAsia="en-CA"/>
          <w14:ligatures w14:val="none"/>
        </w:rPr>
        <w:t>)</w:t>
      </w:r>
    </w:p>
    <w:p w14:paraId="5F4BB96C"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r w:rsidRPr="002508C7">
        <w:rPr>
          <w:rFonts w:ascii="Consolas" w:eastAsia="Times New Roman" w:hAnsi="Consolas" w:cs="Times New Roman"/>
          <w:color w:val="6A9955"/>
          <w:kern w:val="0"/>
          <w:szCs w:val="21"/>
          <w:lang w:eastAsia="en-CA"/>
          <w14:ligatures w14:val="none"/>
        </w:rPr>
        <w:t># Schedule next update</w:t>
      </w:r>
    </w:p>
    <w:p w14:paraId="77154676"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CCCCCC"/>
          <w:kern w:val="0"/>
          <w:szCs w:val="21"/>
          <w:lang w:eastAsia="en-CA"/>
          <w14:ligatures w14:val="none"/>
        </w:rPr>
        <w:t xml:space="preserve">    </w:t>
      </w:r>
      <w:proofErr w:type="spellStart"/>
      <w:proofErr w:type="gramStart"/>
      <w:r w:rsidRPr="002508C7">
        <w:rPr>
          <w:rFonts w:ascii="Consolas" w:eastAsia="Times New Roman" w:hAnsi="Consolas" w:cs="Times New Roman"/>
          <w:color w:val="CCCCCC"/>
          <w:kern w:val="0"/>
          <w:szCs w:val="21"/>
          <w:lang w:eastAsia="en-CA"/>
          <w14:ligatures w14:val="none"/>
        </w:rPr>
        <w:t>root.after</w:t>
      </w:r>
      <w:proofErr w:type="spellEnd"/>
      <w:proofErr w:type="gramEnd"/>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B5CEA8"/>
          <w:kern w:val="0"/>
          <w:szCs w:val="21"/>
          <w:lang w:eastAsia="en-CA"/>
          <w14:ligatures w14:val="none"/>
        </w:rPr>
        <w:t>1000</w:t>
      </w:r>
      <w:r w:rsidRPr="002508C7">
        <w:rPr>
          <w:rFonts w:ascii="Consolas" w:eastAsia="Times New Roman" w:hAnsi="Consolas" w:cs="Times New Roman"/>
          <w:color w:val="CCCCCC"/>
          <w:kern w:val="0"/>
          <w:szCs w:val="21"/>
          <w:lang w:eastAsia="en-CA"/>
          <w14:ligatures w14:val="none"/>
        </w:rPr>
        <w:t xml:space="preserve">, </w:t>
      </w:r>
      <w:proofErr w:type="spellStart"/>
      <w:r w:rsidRPr="002508C7">
        <w:rPr>
          <w:rFonts w:ascii="Consolas" w:eastAsia="Times New Roman" w:hAnsi="Consolas" w:cs="Times New Roman"/>
          <w:color w:val="DCDCAA"/>
          <w:kern w:val="0"/>
          <w:szCs w:val="21"/>
          <w:lang w:eastAsia="en-CA"/>
          <w14:ligatures w14:val="none"/>
        </w:rPr>
        <w:t>fetch_telemetry</w:t>
      </w:r>
      <w:proofErr w:type="spellEnd"/>
      <w:r w:rsidRPr="002508C7">
        <w:rPr>
          <w:rFonts w:ascii="Consolas" w:eastAsia="Times New Roman" w:hAnsi="Consolas" w:cs="Times New Roman"/>
          <w:color w:val="CCCCCC"/>
          <w:kern w:val="0"/>
          <w:szCs w:val="21"/>
          <w:lang w:eastAsia="en-CA"/>
          <w14:ligatures w14:val="none"/>
        </w:rPr>
        <w:t>)</w:t>
      </w:r>
    </w:p>
    <w:p w14:paraId="063D2218" w14:textId="77777777" w:rsidR="002508C7" w:rsidRPr="002508C7" w:rsidRDefault="002508C7" w:rsidP="002508C7">
      <w:pPr>
        <w:shd w:val="clear" w:color="auto" w:fill="1F1F1F"/>
        <w:spacing w:after="0" w:line="285" w:lineRule="atLeast"/>
        <w:rPr>
          <w:rFonts w:ascii="Consolas" w:eastAsia="Times New Roman" w:hAnsi="Consolas" w:cs="Times New Roman"/>
          <w:color w:val="CCCCCC"/>
          <w:kern w:val="0"/>
          <w:szCs w:val="21"/>
          <w:lang w:eastAsia="en-CA"/>
          <w14:ligatures w14:val="none"/>
        </w:rPr>
      </w:pPr>
      <w:r w:rsidRPr="002508C7">
        <w:rPr>
          <w:rFonts w:ascii="Consolas" w:eastAsia="Times New Roman" w:hAnsi="Consolas" w:cs="Times New Roman"/>
          <w:color w:val="6A9955"/>
          <w:kern w:val="0"/>
          <w:szCs w:val="21"/>
          <w:lang w:eastAsia="en-CA"/>
          <w14:ligatures w14:val="none"/>
        </w:rPr>
        <w:t># Start fetching data</w:t>
      </w:r>
    </w:p>
    <w:p w14:paraId="7251A4B1" w14:textId="77777777" w:rsidR="002508C7" w:rsidRPr="002508C7" w:rsidRDefault="002508C7" w:rsidP="008942D0">
      <w:pPr>
        <w:keepNext/>
        <w:shd w:val="clear" w:color="auto" w:fill="1F1F1F"/>
        <w:spacing w:after="0" w:line="285" w:lineRule="atLeast"/>
        <w:rPr>
          <w:rFonts w:ascii="Consolas" w:eastAsia="Times New Roman" w:hAnsi="Consolas" w:cs="Times New Roman"/>
          <w:color w:val="CCCCCC"/>
          <w:kern w:val="0"/>
          <w:szCs w:val="21"/>
          <w:lang w:eastAsia="en-CA"/>
          <w14:ligatures w14:val="none"/>
        </w:rPr>
      </w:pPr>
      <w:proofErr w:type="spellStart"/>
      <w:proofErr w:type="gramStart"/>
      <w:r w:rsidRPr="002508C7">
        <w:rPr>
          <w:rFonts w:ascii="Consolas" w:eastAsia="Times New Roman" w:hAnsi="Consolas" w:cs="Times New Roman"/>
          <w:color w:val="CCCCCC"/>
          <w:kern w:val="0"/>
          <w:szCs w:val="21"/>
          <w:lang w:eastAsia="en-CA"/>
          <w14:ligatures w14:val="none"/>
        </w:rPr>
        <w:t>root.after</w:t>
      </w:r>
      <w:proofErr w:type="spellEnd"/>
      <w:proofErr w:type="gramEnd"/>
      <w:r w:rsidRPr="002508C7">
        <w:rPr>
          <w:rFonts w:ascii="Consolas" w:eastAsia="Times New Roman" w:hAnsi="Consolas" w:cs="Times New Roman"/>
          <w:color w:val="CCCCCC"/>
          <w:kern w:val="0"/>
          <w:szCs w:val="21"/>
          <w:lang w:eastAsia="en-CA"/>
          <w14:ligatures w14:val="none"/>
        </w:rPr>
        <w:t>(</w:t>
      </w:r>
      <w:r w:rsidRPr="002508C7">
        <w:rPr>
          <w:rFonts w:ascii="Consolas" w:eastAsia="Times New Roman" w:hAnsi="Consolas" w:cs="Times New Roman"/>
          <w:color w:val="B5CEA8"/>
          <w:kern w:val="0"/>
          <w:szCs w:val="21"/>
          <w:lang w:eastAsia="en-CA"/>
          <w14:ligatures w14:val="none"/>
        </w:rPr>
        <w:t>1000</w:t>
      </w:r>
      <w:r w:rsidRPr="002508C7">
        <w:rPr>
          <w:rFonts w:ascii="Consolas" w:eastAsia="Times New Roman" w:hAnsi="Consolas" w:cs="Times New Roman"/>
          <w:color w:val="CCCCCC"/>
          <w:kern w:val="0"/>
          <w:szCs w:val="21"/>
          <w:lang w:eastAsia="en-CA"/>
          <w14:ligatures w14:val="none"/>
        </w:rPr>
        <w:t xml:space="preserve">, </w:t>
      </w:r>
      <w:proofErr w:type="spellStart"/>
      <w:r w:rsidRPr="002508C7">
        <w:rPr>
          <w:rFonts w:ascii="Consolas" w:eastAsia="Times New Roman" w:hAnsi="Consolas" w:cs="Times New Roman"/>
          <w:color w:val="DCDCAA"/>
          <w:kern w:val="0"/>
          <w:szCs w:val="21"/>
          <w:lang w:eastAsia="en-CA"/>
          <w14:ligatures w14:val="none"/>
        </w:rPr>
        <w:t>fetch_telemetry</w:t>
      </w:r>
      <w:proofErr w:type="spellEnd"/>
      <w:r w:rsidRPr="002508C7">
        <w:rPr>
          <w:rFonts w:ascii="Consolas" w:eastAsia="Times New Roman" w:hAnsi="Consolas" w:cs="Times New Roman"/>
          <w:color w:val="CCCCCC"/>
          <w:kern w:val="0"/>
          <w:szCs w:val="21"/>
          <w:lang w:eastAsia="en-CA"/>
          <w14:ligatures w14:val="none"/>
        </w:rPr>
        <w:t>)</w:t>
      </w:r>
    </w:p>
    <w:p w14:paraId="17DE3A67" w14:textId="1EA7B699" w:rsidR="00046B69" w:rsidRPr="00DA2473" w:rsidRDefault="008942D0" w:rsidP="00B85EE5">
      <w:pPr>
        <w:pStyle w:val="Caption"/>
        <w:rPr>
          <w:sz w:val="21"/>
          <w:szCs w:val="21"/>
        </w:rPr>
      </w:pPr>
      <w:bookmarkStart w:id="84" w:name="_Ref183445656"/>
      <w:bookmarkStart w:id="85" w:name="_Toc183847347"/>
      <w:r>
        <w:t xml:space="preserve">Figure </w:t>
      </w:r>
      <w:r>
        <w:fldChar w:fldCharType="begin"/>
      </w:r>
      <w:r>
        <w:instrText>SEQ Figure \* ARABIC</w:instrText>
      </w:r>
      <w:r>
        <w:fldChar w:fldCharType="separate"/>
      </w:r>
      <w:r w:rsidR="002444A8">
        <w:rPr>
          <w:noProof/>
        </w:rPr>
        <w:t>30</w:t>
      </w:r>
      <w:r>
        <w:fldChar w:fldCharType="end"/>
      </w:r>
      <w:bookmarkEnd w:id="84"/>
      <w:r>
        <w:t>: Code snippet for implementing front end</w:t>
      </w:r>
      <w:r w:rsidR="00B85EE5">
        <w:t>.</w:t>
      </w:r>
      <w:bookmarkEnd w:id="85"/>
    </w:p>
    <w:p w14:paraId="12FBAC96" w14:textId="2D2291C7" w:rsidR="005E47A7" w:rsidRPr="00DB0126" w:rsidRDefault="00167978" w:rsidP="00560355">
      <w:pPr>
        <w:pStyle w:val="Heading3"/>
      </w:pPr>
      <w:bookmarkStart w:id="86" w:name="_Toc183847282"/>
      <w:r w:rsidRPr="00DB0126">
        <w:lastRenderedPageBreak/>
        <w:t>3.</w:t>
      </w:r>
      <w:r w:rsidR="00444484" w:rsidRPr="00DB0126">
        <w:t>3</w:t>
      </w:r>
      <w:r w:rsidR="00F54EA7" w:rsidRPr="00DB0126">
        <w:t>.2 Backend</w:t>
      </w:r>
      <w:bookmarkEnd w:id="86"/>
    </w:p>
    <w:p w14:paraId="3F3A0BB6" w14:textId="5710171B" w:rsidR="00FE7B46" w:rsidRDefault="00FE7B46" w:rsidP="00FE7B46">
      <w:r>
        <w:t xml:space="preserve">The backend of the system will mostly comprise of </w:t>
      </w:r>
      <w:r w:rsidR="00D664E9">
        <w:t>all</w:t>
      </w:r>
      <w:r>
        <w:t xml:space="preserve"> the sensor </w:t>
      </w:r>
      <w:r w:rsidR="008E1762">
        <w:t>software of the control system, including the</w:t>
      </w:r>
      <w:r w:rsidR="00D664E9">
        <w:t xml:space="preserve"> </w:t>
      </w:r>
      <w:r w:rsidR="00047531">
        <w:t xml:space="preserve">power controlling the relay, as well as </w:t>
      </w:r>
      <w:r w:rsidR="00B57086">
        <w:t xml:space="preserve">running the emergency stop button through the </w:t>
      </w:r>
      <w:r w:rsidR="00E20D81">
        <w:t>GUI to the hardware of the system. With the relay system that is used</w:t>
      </w:r>
      <w:r w:rsidR="00C364CF">
        <w:t xml:space="preserve">, once the power from the relay is stopped, the circuit will be </w:t>
      </w:r>
      <w:r w:rsidR="00B1146C">
        <w:t>open,</w:t>
      </w:r>
      <w:r w:rsidR="00C364CF">
        <w:t xml:space="preserve"> and the motor will stop. </w:t>
      </w:r>
      <w:r w:rsidR="00AE7E4A">
        <w:t>The Pi also has its own power supply and once this power connection for the motor is broken, the Pi will continue to run</w:t>
      </w:r>
      <w:r w:rsidR="00BF5BE6">
        <w:t xml:space="preserve">, giving the ability to restart the system and continue if </w:t>
      </w:r>
      <w:r w:rsidR="00BD1215">
        <w:t xml:space="preserve">necessary. </w:t>
      </w:r>
    </w:p>
    <w:p w14:paraId="18E4DA30" w14:textId="7FFE1010" w:rsidR="00E10A1B" w:rsidRDefault="00BD1215" w:rsidP="00FE7B46">
      <w:r>
        <w:t xml:space="preserve">All of this will be coded through </w:t>
      </w:r>
      <w:r w:rsidR="001551E7">
        <w:t>Python,</w:t>
      </w:r>
      <w:r>
        <w:t xml:space="preserve"> </w:t>
      </w:r>
      <w:r w:rsidR="001B36DD">
        <w:t xml:space="preserve">and it will have a structured modular </w:t>
      </w:r>
      <w:r w:rsidR="003F4723">
        <w:t>philosophy.</w:t>
      </w:r>
      <w:r w:rsidR="0044196D">
        <w:t xml:space="preserve"> The general plan is to have a standardized clock that loops through the code continuously collecting the data from each sensor at that given </w:t>
      </w:r>
      <w:r w:rsidR="00E97559">
        <w:t xml:space="preserve">time interval. Depending on the sensor it will be compared to the last </w:t>
      </w:r>
      <w:r w:rsidR="00180239">
        <w:t xml:space="preserve">value from the </w:t>
      </w:r>
      <w:r w:rsidR="00571965">
        <w:t xml:space="preserve">previous loop or </w:t>
      </w:r>
      <w:r w:rsidR="0076336A">
        <w:t xml:space="preserve">directly </w:t>
      </w:r>
      <w:r w:rsidR="004F0DDA">
        <w:t>moved over to the GUI</w:t>
      </w:r>
      <w:r w:rsidR="005D0B7C">
        <w:t xml:space="preserve"> depending on what is being measured. For each measured value there will be a safe, caution, and danger zone. The code will classify each collected value and compare it to this, and it will be reflected on the GUI. </w:t>
      </w:r>
      <w:r w:rsidR="00DB1121">
        <w:t xml:space="preserve">If the values break a certain threshold, the system will </w:t>
      </w:r>
      <w:r w:rsidR="00716E05">
        <w:t xml:space="preserve">flip on the emergency shutoff and </w:t>
      </w:r>
      <w:r w:rsidR="003101B8">
        <w:t>shutdown the motors to follow safety protocol. From a backend point of view, this will look like putting the two dedicated pins to the relays ou</w:t>
      </w:r>
      <w:r w:rsidR="00E97A4F">
        <w:t xml:space="preserve">tput to low, removing the signal powering the relay, opening the circuit. </w:t>
      </w:r>
      <w:r w:rsidR="00452FB1">
        <w:t>Also,</w:t>
      </w:r>
      <w:r w:rsidR="00666F4E">
        <w:t xml:space="preserve"> if the emergency stop button is ever pressed these pins will be set to low as well. </w:t>
      </w:r>
      <w:r w:rsidR="00452FB1">
        <w:t xml:space="preserve"> A simple </w:t>
      </w:r>
      <w:r w:rsidR="00893D91">
        <w:t xml:space="preserve">code will allow for easy iterations and debugging during the creation process of the </w:t>
      </w:r>
      <w:r w:rsidR="00F66F23">
        <w:t>software development process, while still meeting the requirements of the system.</w:t>
      </w:r>
      <w:r w:rsidR="00E10A1B">
        <w:t xml:space="preserve"> </w:t>
      </w:r>
    </w:p>
    <w:p w14:paraId="38C94C90" w14:textId="516E6BDB" w:rsidR="00E10A1B" w:rsidRPr="00FE7B46" w:rsidRDefault="00E10A1B" w:rsidP="00FE7B46">
      <w:r>
        <w:t xml:space="preserve">Another potential idea for the safety interlock, with the sensor values going out of range, is </w:t>
      </w:r>
      <w:r w:rsidR="00F368DD">
        <w:t xml:space="preserve">in the case of a faulty sensor, if the faulty sensor is </w:t>
      </w:r>
      <w:r w:rsidR="00EE47EA">
        <w:t xml:space="preserve">giving a faulty reading and falling out of range, a pop-up can appear on the GUI that will give the operator the option to ignore the potential shutdown, </w:t>
      </w:r>
      <w:r w:rsidR="009C7DF2">
        <w:t>this will then disregard the sensor reading</w:t>
      </w:r>
      <w:r w:rsidR="005B0345">
        <w:t xml:space="preserve"> </w:t>
      </w:r>
      <w:r w:rsidR="00933343">
        <w:t xml:space="preserve">for the duration of the dig if chosen to ignore. If not chosen to ignore or not </w:t>
      </w:r>
      <w:r w:rsidR="00FD0B5F">
        <w:t xml:space="preserve">responded by the operator after a given amount of time, </w:t>
      </w:r>
      <w:r w:rsidR="00F654ED">
        <w:t xml:space="preserve">the safety system will continue with the shutdown procedure. </w:t>
      </w:r>
      <w:r w:rsidR="00C83C93">
        <w:t xml:space="preserve">For a better understanding of the </w:t>
      </w:r>
      <w:r w:rsidR="00335E93">
        <w:t xml:space="preserve">safety interlock methodology, see </w:t>
      </w:r>
      <w:r w:rsidR="007A4932">
        <w:t xml:space="preserve">Figure 22 in section </w:t>
      </w:r>
      <w:r w:rsidR="00A044C0">
        <w:t>4 of the report</w:t>
      </w:r>
      <w:r w:rsidR="007A4932">
        <w:t>.</w:t>
      </w:r>
    </w:p>
    <w:p w14:paraId="5354BAD6" w14:textId="5D91E033" w:rsidR="00F44B64" w:rsidRDefault="00D00600" w:rsidP="00D00600">
      <w:pPr>
        <w:pStyle w:val="Heading2"/>
      </w:pPr>
      <w:bookmarkStart w:id="87" w:name="_Toc183847283"/>
      <w:r>
        <w:t>3.</w:t>
      </w:r>
      <w:r w:rsidR="00444484">
        <w:t>4</w:t>
      </w:r>
      <w:r>
        <w:t xml:space="preserve"> </w:t>
      </w:r>
      <w:r w:rsidR="00F44B64" w:rsidRPr="00DA2473">
        <w:t>Estimated thermal output</w:t>
      </w:r>
      <w:bookmarkEnd w:id="87"/>
    </w:p>
    <w:p w14:paraId="494521E7" w14:textId="35A6FA8D" w:rsidR="008D4B22" w:rsidRPr="004816EE" w:rsidRDefault="004816EE" w:rsidP="004816EE">
      <w:r>
        <w:t xml:space="preserve">The </w:t>
      </w:r>
      <w:r w:rsidR="00590DD2">
        <w:t xml:space="preserve">primary </w:t>
      </w:r>
      <w:r>
        <w:t xml:space="preserve">components where thermal output is a consideration include, </w:t>
      </w:r>
      <w:r w:rsidR="00D93B39">
        <w:t xml:space="preserve">the motor for the </w:t>
      </w:r>
      <w:r w:rsidR="000B49A6">
        <w:t xml:space="preserve">cutterhead and the motor for the auger screw. </w:t>
      </w:r>
      <w:r w:rsidR="0056628D">
        <w:t xml:space="preserve">There will also be a small </w:t>
      </w:r>
      <w:r w:rsidR="00590DD2">
        <w:t xml:space="preserve">consideration for </w:t>
      </w:r>
      <w:r w:rsidR="00A505D2">
        <w:t>telemetry system which will be powered by a small battery.</w:t>
      </w:r>
      <w:r w:rsidR="00AB24B4">
        <w:t xml:space="preserve"> The optimal</w:t>
      </w:r>
      <w:r w:rsidR="001C6193">
        <w:t xml:space="preserve"> (steady state)</w:t>
      </w:r>
      <w:r w:rsidR="00AB24B4">
        <w:t xml:space="preserve"> temperatures for the motors </w:t>
      </w:r>
      <w:proofErr w:type="gramStart"/>
      <w:r w:rsidR="00AB24B4">
        <w:t>is</w:t>
      </w:r>
      <w:proofErr w:type="gramEnd"/>
      <w:r w:rsidR="00AB24B4">
        <w:t xml:space="preserve"> 40 degrees, </w:t>
      </w:r>
      <w:r w:rsidR="00B96788">
        <w:t>the battery is lithium ion and has an optimal range of 15 to 35 degrees. It also has battery protection technology to support over charge/discharge protection and over heating protection.</w:t>
      </w:r>
      <w:r w:rsidR="009F2AFC">
        <w:t xml:space="preserve"> </w:t>
      </w:r>
      <w:r w:rsidR="008D4B22">
        <w:t>Based off gearbox efficiency, what doesn’t go into moving the components will go into thermal output.</w:t>
      </w:r>
      <w:r w:rsidR="00545739">
        <w:t xml:space="preserve"> </w:t>
      </w:r>
    </w:p>
    <w:p w14:paraId="0207C700" w14:textId="10D08CA8" w:rsidR="00D00600" w:rsidRDefault="00F44B64" w:rsidP="0040608A">
      <w:pPr>
        <w:pStyle w:val="Heading3"/>
      </w:pPr>
      <w:r w:rsidRPr="00DA2473">
        <w:t xml:space="preserve"> </w:t>
      </w:r>
      <w:bookmarkStart w:id="88" w:name="_Toc183847284"/>
      <w:r w:rsidR="00BF40E4">
        <w:t>3.</w:t>
      </w:r>
      <w:r w:rsidR="00444484">
        <w:t>4</w:t>
      </w:r>
      <w:r w:rsidR="00BF40E4">
        <w:t xml:space="preserve">.1 </w:t>
      </w:r>
      <w:r w:rsidR="00EE35EF">
        <w:t>B</w:t>
      </w:r>
      <w:r w:rsidR="00E34C0F">
        <w:t>y subsystem</w:t>
      </w:r>
      <w:bookmarkEnd w:id="88"/>
      <w:r w:rsidR="00E34C0F">
        <w:t xml:space="preserve"> </w:t>
      </w:r>
    </w:p>
    <w:p w14:paraId="6AC18A29" w14:textId="61F28FBB" w:rsidR="009F2AFC" w:rsidRDefault="009F2AFC" w:rsidP="009F2AFC">
      <w:pPr>
        <w:pStyle w:val="Caption"/>
        <w:keepNext/>
      </w:pPr>
      <w:bookmarkStart w:id="89" w:name="_Toc183846268"/>
      <w:r>
        <w:t xml:space="preserve">Table </w:t>
      </w:r>
      <w:fldSimple w:instr=" SEQ Table \* ARABIC ">
        <w:r>
          <w:rPr>
            <w:noProof/>
          </w:rPr>
          <w:t>7</w:t>
        </w:r>
      </w:fldSimple>
      <w:r>
        <w:t>: Thermal Output Breakdown</w:t>
      </w:r>
      <w:bookmarkEnd w:id="89"/>
    </w:p>
    <w:tbl>
      <w:tblPr>
        <w:tblStyle w:val="TableGrid"/>
        <w:tblW w:w="0" w:type="auto"/>
        <w:tblLook w:val="04A0" w:firstRow="1" w:lastRow="0" w:firstColumn="1" w:lastColumn="0" w:noHBand="0" w:noVBand="1"/>
      </w:tblPr>
      <w:tblGrid>
        <w:gridCol w:w="1178"/>
        <w:gridCol w:w="547"/>
        <w:gridCol w:w="827"/>
        <w:gridCol w:w="1129"/>
        <w:gridCol w:w="866"/>
        <w:gridCol w:w="1019"/>
        <w:gridCol w:w="1447"/>
        <w:gridCol w:w="1074"/>
        <w:gridCol w:w="1034"/>
      </w:tblGrid>
      <w:tr w:rsidR="00395D0F" w14:paraId="58CD6F7F" w14:textId="215528F8" w:rsidTr="009F2AFC">
        <w:tc>
          <w:tcPr>
            <w:tcW w:w="1178" w:type="dxa"/>
            <w:shd w:val="clear" w:color="auto" w:fill="ED7D31" w:themeFill="accent2"/>
          </w:tcPr>
          <w:p w14:paraId="2CC98EF8" w14:textId="235B25C3" w:rsidR="00395D0F" w:rsidRDefault="00395D0F" w:rsidP="00BF40E4">
            <w:r>
              <w:t>Metrics</w:t>
            </w:r>
          </w:p>
        </w:tc>
        <w:tc>
          <w:tcPr>
            <w:tcW w:w="547" w:type="dxa"/>
            <w:shd w:val="clear" w:color="auto" w:fill="ED7D31" w:themeFill="accent2"/>
          </w:tcPr>
          <w:p w14:paraId="4B7E7A3D" w14:textId="098BDC2B" w:rsidR="00395D0F" w:rsidRDefault="00395D0F" w:rsidP="00BF40E4">
            <w:r>
              <w:t>Hp</w:t>
            </w:r>
          </w:p>
        </w:tc>
        <w:tc>
          <w:tcPr>
            <w:tcW w:w="827" w:type="dxa"/>
            <w:shd w:val="clear" w:color="auto" w:fill="ED7D31" w:themeFill="accent2"/>
          </w:tcPr>
          <w:p w14:paraId="4E244E33" w14:textId="59E707D8" w:rsidR="00395D0F" w:rsidRDefault="00395D0F" w:rsidP="00BF40E4">
            <w:r>
              <w:t>Output power (kW)</w:t>
            </w:r>
          </w:p>
        </w:tc>
        <w:tc>
          <w:tcPr>
            <w:tcW w:w="1129" w:type="dxa"/>
            <w:shd w:val="clear" w:color="auto" w:fill="ED7D31" w:themeFill="accent2"/>
          </w:tcPr>
          <w:p w14:paraId="61D8E4C6" w14:textId="3E90CC76" w:rsidR="00395D0F" w:rsidRDefault="00395D0F" w:rsidP="00BF40E4">
            <w:r>
              <w:t>Voltage (V)</w:t>
            </w:r>
          </w:p>
        </w:tc>
        <w:tc>
          <w:tcPr>
            <w:tcW w:w="866" w:type="dxa"/>
            <w:shd w:val="clear" w:color="auto" w:fill="ED7D31" w:themeFill="accent2"/>
          </w:tcPr>
          <w:p w14:paraId="2AA6362E" w14:textId="2ECA17D6" w:rsidR="00395D0F" w:rsidRDefault="00395D0F" w:rsidP="00BF40E4">
            <w:r>
              <w:t>Current (ohms)</w:t>
            </w:r>
          </w:p>
        </w:tc>
        <w:tc>
          <w:tcPr>
            <w:tcW w:w="1019" w:type="dxa"/>
            <w:shd w:val="clear" w:color="auto" w:fill="ED7D31" w:themeFill="accent2"/>
          </w:tcPr>
          <w:p w14:paraId="3B5AF0DF" w14:textId="544C1AAD" w:rsidR="00395D0F" w:rsidRDefault="00395D0F" w:rsidP="00BF40E4">
            <w:r>
              <w:t>Ambient temp (degrees)</w:t>
            </w:r>
          </w:p>
        </w:tc>
        <w:tc>
          <w:tcPr>
            <w:tcW w:w="1447" w:type="dxa"/>
            <w:shd w:val="clear" w:color="auto" w:fill="ED7D31" w:themeFill="accent2"/>
          </w:tcPr>
          <w:p w14:paraId="45DC6077" w14:textId="3C3098F2" w:rsidR="00395D0F" w:rsidRDefault="00395D0F" w:rsidP="00BF40E4">
            <w:r>
              <w:t>Rise Temperature (from manufacturer)</w:t>
            </w:r>
          </w:p>
        </w:tc>
        <w:tc>
          <w:tcPr>
            <w:tcW w:w="1074" w:type="dxa"/>
            <w:shd w:val="clear" w:color="auto" w:fill="ED7D31" w:themeFill="accent2"/>
          </w:tcPr>
          <w:p w14:paraId="5B03FF1D" w14:textId="63155EA2" w:rsidR="00395D0F" w:rsidRDefault="00395D0F" w:rsidP="00BF40E4">
            <w:r>
              <w:t>Max resistance R = V/I</w:t>
            </w:r>
          </w:p>
        </w:tc>
        <w:tc>
          <w:tcPr>
            <w:tcW w:w="1034" w:type="dxa"/>
            <w:shd w:val="clear" w:color="auto" w:fill="ED7D31" w:themeFill="accent2"/>
          </w:tcPr>
          <w:p w14:paraId="5B116C3D" w14:textId="4851C0F9" w:rsidR="00395D0F" w:rsidRDefault="00395D0F" w:rsidP="00BF40E4">
            <w:r>
              <w:t xml:space="preserve">Max projected torque </w:t>
            </w:r>
          </w:p>
        </w:tc>
      </w:tr>
      <w:tr w:rsidR="00395D0F" w14:paraId="6E228753" w14:textId="69BC297F" w:rsidTr="009F2AFC">
        <w:tc>
          <w:tcPr>
            <w:tcW w:w="1178" w:type="dxa"/>
          </w:tcPr>
          <w:p w14:paraId="5C3B46BB" w14:textId="727D1859" w:rsidR="00395D0F" w:rsidRDefault="00395D0F" w:rsidP="00020E07">
            <w:r>
              <w:t>Cutterhead motor</w:t>
            </w:r>
          </w:p>
        </w:tc>
        <w:tc>
          <w:tcPr>
            <w:tcW w:w="547" w:type="dxa"/>
          </w:tcPr>
          <w:p w14:paraId="69156DD7" w14:textId="4EB97E89" w:rsidR="00395D0F" w:rsidRDefault="00395D0F" w:rsidP="00020E07">
            <w:r>
              <w:t>20</w:t>
            </w:r>
          </w:p>
        </w:tc>
        <w:tc>
          <w:tcPr>
            <w:tcW w:w="827" w:type="dxa"/>
          </w:tcPr>
          <w:p w14:paraId="7623BF3F" w14:textId="4C596F14" w:rsidR="00395D0F" w:rsidRDefault="00395D0F" w:rsidP="00020E07">
            <w:r>
              <w:t>15</w:t>
            </w:r>
          </w:p>
        </w:tc>
        <w:tc>
          <w:tcPr>
            <w:tcW w:w="1129" w:type="dxa"/>
          </w:tcPr>
          <w:p w14:paraId="546CD48A" w14:textId="7753C1D0" w:rsidR="00395D0F" w:rsidRDefault="00395D0F" w:rsidP="00020E07">
            <w:r>
              <w:t>230, 460</w:t>
            </w:r>
          </w:p>
        </w:tc>
        <w:tc>
          <w:tcPr>
            <w:tcW w:w="866" w:type="dxa"/>
          </w:tcPr>
          <w:p w14:paraId="39F0AFE7" w14:textId="411EFECA" w:rsidR="00395D0F" w:rsidRDefault="00395D0F" w:rsidP="00020E07">
            <w:r>
              <w:t>56-52/26</w:t>
            </w:r>
          </w:p>
        </w:tc>
        <w:tc>
          <w:tcPr>
            <w:tcW w:w="1019" w:type="dxa"/>
          </w:tcPr>
          <w:p w14:paraId="36F2DF2D" w14:textId="155D6D81" w:rsidR="00395D0F" w:rsidRDefault="00395D0F" w:rsidP="00020E07">
            <w:r>
              <w:t>40</w:t>
            </w:r>
          </w:p>
        </w:tc>
        <w:tc>
          <w:tcPr>
            <w:tcW w:w="1447" w:type="dxa"/>
          </w:tcPr>
          <w:p w14:paraId="785CA322" w14:textId="6EDCE0FF" w:rsidR="00395D0F" w:rsidRDefault="00395D0F" w:rsidP="00020E07">
            <w:r>
              <w:t>75</w:t>
            </w:r>
          </w:p>
        </w:tc>
        <w:tc>
          <w:tcPr>
            <w:tcW w:w="1074" w:type="dxa"/>
          </w:tcPr>
          <w:p w14:paraId="6B01EB57" w14:textId="4923AACF" w:rsidR="00395D0F" w:rsidRDefault="00395D0F" w:rsidP="00020E07">
            <w:r>
              <w:t>4,115</w:t>
            </w:r>
          </w:p>
        </w:tc>
        <w:tc>
          <w:tcPr>
            <w:tcW w:w="1034" w:type="dxa"/>
          </w:tcPr>
          <w:p w14:paraId="7290D8BB" w14:textId="50BA2A31" w:rsidR="00395D0F" w:rsidRDefault="00395D0F" w:rsidP="00020E07">
            <w:r>
              <w:t xml:space="preserve">34.6 </w:t>
            </w:r>
            <w:proofErr w:type="spellStart"/>
            <w:r>
              <w:t>kn</w:t>
            </w:r>
            <w:proofErr w:type="spellEnd"/>
            <w:r>
              <w:t>*m</w:t>
            </w:r>
          </w:p>
        </w:tc>
      </w:tr>
      <w:tr w:rsidR="00395D0F" w14:paraId="059C3254" w14:textId="742B8E68" w:rsidTr="009F2AFC">
        <w:tc>
          <w:tcPr>
            <w:tcW w:w="1178" w:type="dxa"/>
          </w:tcPr>
          <w:p w14:paraId="3DAE6926" w14:textId="53D87240" w:rsidR="00395D0F" w:rsidRDefault="00395D0F" w:rsidP="00B460A0">
            <w:r>
              <w:t>Auger motor</w:t>
            </w:r>
          </w:p>
        </w:tc>
        <w:tc>
          <w:tcPr>
            <w:tcW w:w="547" w:type="dxa"/>
          </w:tcPr>
          <w:p w14:paraId="6704A328" w14:textId="57F2B1D3" w:rsidR="00395D0F" w:rsidRDefault="00395D0F" w:rsidP="00B460A0">
            <w:r>
              <w:t>1/2</w:t>
            </w:r>
          </w:p>
        </w:tc>
        <w:tc>
          <w:tcPr>
            <w:tcW w:w="827" w:type="dxa"/>
          </w:tcPr>
          <w:p w14:paraId="37F412E5" w14:textId="1519E930" w:rsidR="00395D0F" w:rsidRDefault="00395D0F" w:rsidP="00B460A0">
            <w:r>
              <w:t xml:space="preserve">0.37 </w:t>
            </w:r>
          </w:p>
        </w:tc>
        <w:tc>
          <w:tcPr>
            <w:tcW w:w="1129" w:type="dxa"/>
          </w:tcPr>
          <w:p w14:paraId="29859B1B" w14:textId="60B83D42" w:rsidR="00395D0F" w:rsidRDefault="00395D0F" w:rsidP="00B460A0">
            <w:r>
              <w:t>115V,230V</w:t>
            </w:r>
          </w:p>
        </w:tc>
        <w:tc>
          <w:tcPr>
            <w:tcW w:w="866" w:type="dxa"/>
          </w:tcPr>
          <w:p w14:paraId="2D61CFF9" w14:textId="1712F7AD" w:rsidR="00395D0F" w:rsidRDefault="00395D0F" w:rsidP="00B460A0">
            <w:r>
              <w:t>6.4/3.2</w:t>
            </w:r>
          </w:p>
        </w:tc>
        <w:tc>
          <w:tcPr>
            <w:tcW w:w="1019" w:type="dxa"/>
          </w:tcPr>
          <w:p w14:paraId="496D2322" w14:textId="4DB47480" w:rsidR="00395D0F" w:rsidRDefault="00395D0F" w:rsidP="00B460A0">
            <w:r>
              <w:t>40</w:t>
            </w:r>
          </w:p>
        </w:tc>
        <w:tc>
          <w:tcPr>
            <w:tcW w:w="1447" w:type="dxa"/>
          </w:tcPr>
          <w:p w14:paraId="55232FF9" w14:textId="766EAE53" w:rsidR="00395D0F" w:rsidRDefault="00395D0F" w:rsidP="00B460A0">
            <w:r>
              <w:t>N/A</w:t>
            </w:r>
          </w:p>
        </w:tc>
        <w:tc>
          <w:tcPr>
            <w:tcW w:w="1074" w:type="dxa"/>
          </w:tcPr>
          <w:p w14:paraId="2C4EEE54" w14:textId="1D68B637" w:rsidR="00395D0F" w:rsidRDefault="00395D0F" w:rsidP="00B460A0">
            <w:r>
              <w:t>36</w:t>
            </w:r>
          </w:p>
        </w:tc>
        <w:tc>
          <w:tcPr>
            <w:tcW w:w="1034" w:type="dxa"/>
          </w:tcPr>
          <w:p w14:paraId="46032324" w14:textId="7953306E" w:rsidR="00395D0F" w:rsidRDefault="00395D0F" w:rsidP="00B460A0">
            <w:r>
              <w:t xml:space="preserve">32.4 </w:t>
            </w:r>
            <w:proofErr w:type="spellStart"/>
            <w:r>
              <w:t>Kn</w:t>
            </w:r>
            <w:proofErr w:type="spellEnd"/>
            <w:r>
              <w:t>*m</w:t>
            </w:r>
          </w:p>
        </w:tc>
      </w:tr>
      <w:tr w:rsidR="00395D0F" w14:paraId="6FC0A6E3" w14:textId="2867697D" w:rsidTr="009F2AFC">
        <w:tc>
          <w:tcPr>
            <w:tcW w:w="1178" w:type="dxa"/>
          </w:tcPr>
          <w:p w14:paraId="50DAC884" w14:textId="70DAFA41" w:rsidR="00395D0F" w:rsidRDefault="00395D0F" w:rsidP="00020E07">
            <w:r>
              <w:t>Telemetry battery</w:t>
            </w:r>
          </w:p>
        </w:tc>
        <w:tc>
          <w:tcPr>
            <w:tcW w:w="547" w:type="dxa"/>
          </w:tcPr>
          <w:p w14:paraId="744B509C" w14:textId="18C5AC73" w:rsidR="00395D0F" w:rsidRDefault="00395D0F" w:rsidP="00020E07">
            <w:r>
              <w:t>N/A</w:t>
            </w:r>
          </w:p>
        </w:tc>
        <w:tc>
          <w:tcPr>
            <w:tcW w:w="827" w:type="dxa"/>
          </w:tcPr>
          <w:p w14:paraId="086056A7" w14:textId="130DF6B2" w:rsidR="00395D0F" w:rsidRDefault="00395D0F" w:rsidP="00020E07">
            <w:r>
              <w:t>N/A</w:t>
            </w:r>
          </w:p>
        </w:tc>
        <w:tc>
          <w:tcPr>
            <w:tcW w:w="1129" w:type="dxa"/>
          </w:tcPr>
          <w:p w14:paraId="72E90062" w14:textId="62EB6552" w:rsidR="00395D0F" w:rsidRDefault="00395D0F" w:rsidP="00020E07">
            <w:r>
              <w:t>5</w:t>
            </w:r>
          </w:p>
        </w:tc>
        <w:tc>
          <w:tcPr>
            <w:tcW w:w="866" w:type="dxa"/>
          </w:tcPr>
          <w:p w14:paraId="7B6232DB" w14:textId="68140407" w:rsidR="00395D0F" w:rsidRDefault="00395D0F" w:rsidP="00020E07">
            <w:r>
              <w:t>Output 3,2</w:t>
            </w:r>
          </w:p>
        </w:tc>
        <w:tc>
          <w:tcPr>
            <w:tcW w:w="1019" w:type="dxa"/>
          </w:tcPr>
          <w:p w14:paraId="52495E92" w14:textId="77777777" w:rsidR="00395D0F" w:rsidRDefault="00395D0F" w:rsidP="00020E07"/>
        </w:tc>
        <w:tc>
          <w:tcPr>
            <w:tcW w:w="1447" w:type="dxa"/>
          </w:tcPr>
          <w:p w14:paraId="1AF91E5D" w14:textId="399C03AA" w:rsidR="00395D0F" w:rsidRDefault="00395D0F" w:rsidP="00020E07">
            <w:r>
              <w:t>N/A</w:t>
            </w:r>
          </w:p>
        </w:tc>
        <w:tc>
          <w:tcPr>
            <w:tcW w:w="1074" w:type="dxa"/>
          </w:tcPr>
          <w:p w14:paraId="254D09DE" w14:textId="34BEE8E3" w:rsidR="00395D0F" w:rsidRDefault="00395D0F" w:rsidP="00020E07">
            <w:r>
              <w:t>1.7</w:t>
            </w:r>
          </w:p>
        </w:tc>
        <w:tc>
          <w:tcPr>
            <w:tcW w:w="1034" w:type="dxa"/>
          </w:tcPr>
          <w:p w14:paraId="2246B199" w14:textId="77777777" w:rsidR="00395D0F" w:rsidRDefault="00395D0F" w:rsidP="00020E07"/>
        </w:tc>
      </w:tr>
    </w:tbl>
    <w:p w14:paraId="056332B4" w14:textId="77777777" w:rsidR="009F2621" w:rsidRDefault="009F2621">
      <w:pPr>
        <w:sectPr w:rsidR="009F2621" w:rsidSect="00581929">
          <w:pgSz w:w="12240" w:h="15840"/>
          <w:pgMar w:top="1440" w:right="1440" w:bottom="1440" w:left="1440" w:header="708" w:footer="708" w:gutter="0"/>
          <w:cols w:space="708"/>
          <w:titlePg/>
          <w:docGrid w:linePitch="360"/>
        </w:sectPr>
      </w:pPr>
    </w:p>
    <w:p w14:paraId="1C5B30D6" w14:textId="23A09528" w:rsidR="0071304C" w:rsidRDefault="0071304C">
      <w:pPr>
        <w:rPr>
          <w:rFonts w:eastAsiaTheme="majorEastAsia" w:cstheme="majorBidi"/>
          <w:b/>
          <w:color w:val="000000" w:themeColor="text1"/>
          <w:sz w:val="40"/>
          <w:szCs w:val="40"/>
        </w:rPr>
      </w:pPr>
    </w:p>
    <w:p w14:paraId="38DEF72E" w14:textId="33410166" w:rsidR="0071304C" w:rsidRPr="0071304C" w:rsidRDefault="0071304C" w:rsidP="0071304C">
      <w:pPr>
        <w:pStyle w:val="Heading1"/>
      </w:pPr>
      <w:bookmarkStart w:id="90" w:name="_Toc183847285"/>
      <w:r>
        <w:t xml:space="preserve">4. </w:t>
      </w:r>
      <w:r w:rsidR="00BC4585">
        <w:t>Safety Interlock Mechanism Flow Chart</w:t>
      </w:r>
      <w:bookmarkEnd w:id="90"/>
    </w:p>
    <w:p w14:paraId="15BDB6E8" w14:textId="77777777" w:rsidR="007A4932" w:rsidRDefault="00461631" w:rsidP="00354F71">
      <w:pPr>
        <w:keepNext/>
      </w:pPr>
      <w:r w:rsidRPr="00DA2473">
        <w:rPr>
          <w:noProof/>
          <w:szCs w:val="21"/>
        </w:rPr>
        <w:drawing>
          <wp:inline distT="0" distB="0" distL="0" distR="0" wp14:anchorId="5D087C0E" wp14:editId="5FF3594B">
            <wp:extent cx="8244468" cy="4157467"/>
            <wp:effectExtent l="0" t="0" r="0" b="0"/>
            <wp:docPr id="4" name="Picture 3" descr="A diagram of a company&#10;&#10;Description automatically generated">
              <a:extLst xmlns:a="http://schemas.openxmlformats.org/drawingml/2006/main">
                <a:ext uri="{FF2B5EF4-FFF2-40B4-BE49-F238E27FC236}">
                  <a16:creationId xmlns:a16="http://schemas.microsoft.com/office/drawing/2014/main" id="{1C367CF7-BFB7-A099-3209-341729E4EB6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diagram of a company&#10;&#10;Description automatically generated">
                      <a:extLst>
                        <a:ext uri="{FF2B5EF4-FFF2-40B4-BE49-F238E27FC236}">
                          <a16:creationId xmlns:a16="http://schemas.microsoft.com/office/drawing/2014/main" id="{1C367CF7-BFB7-A099-3209-341729E4EB65}"/>
                        </a:ext>
                      </a:extLst>
                    </pic:cNvPr>
                    <pic:cNvPicPr>
                      <a:picLocks noChangeAspect="1"/>
                    </pic:cNvPicPr>
                  </pic:nvPicPr>
                  <pic:blipFill>
                    <a:blip r:embed="rId52"/>
                    <a:stretch>
                      <a:fillRect/>
                    </a:stretch>
                  </pic:blipFill>
                  <pic:spPr>
                    <a:xfrm>
                      <a:off x="0" y="0"/>
                      <a:ext cx="8273657" cy="4172186"/>
                    </a:xfrm>
                    <a:prstGeom prst="rect">
                      <a:avLst/>
                    </a:prstGeom>
                  </pic:spPr>
                </pic:pic>
              </a:graphicData>
            </a:graphic>
          </wp:inline>
        </w:drawing>
      </w:r>
    </w:p>
    <w:p w14:paraId="55BC5F60" w14:textId="42F79381" w:rsidR="00461631" w:rsidRDefault="00354F71" w:rsidP="00354F71">
      <w:pPr>
        <w:pStyle w:val="Caption"/>
      </w:pPr>
      <w:bookmarkStart w:id="91" w:name="_Toc183847348"/>
      <w:r>
        <w:t xml:space="preserve">Figure </w:t>
      </w:r>
      <w:fldSimple w:instr=" SEQ Figure \* ARABIC ">
        <w:r w:rsidR="002444A8">
          <w:rPr>
            <w:noProof/>
          </w:rPr>
          <w:t>31</w:t>
        </w:r>
      </w:fldSimple>
      <w:r>
        <w:t xml:space="preserve">: </w:t>
      </w:r>
      <w:r w:rsidR="003C631A">
        <w:t>Safety</w:t>
      </w:r>
      <w:r>
        <w:t xml:space="preserve"> Interlock Mechanism Flow </w:t>
      </w:r>
      <w:r w:rsidR="00AD520F">
        <w:t xml:space="preserve">Chart. See section 3.5 for details on the functionality </w:t>
      </w:r>
      <w:r w:rsidR="003C631A">
        <w:t>and implementation of the safety interlock system.</w:t>
      </w:r>
      <w:bookmarkEnd w:id="91"/>
    </w:p>
    <w:p w14:paraId="499CE8EC" w14:textId="4282E4FB" w:rsidR="009F2621" w:rsidRPr="009F2621" w:rsidRDefault="009F2621">
      <w:pPr>
        <w:rPr>
          <w:szCs w:val="21"/>
        </w:rPr>
        <w:sectPr w:rsidR="009F2621" w:rsidRPr="009F2621" w:rsidSect="009F2621">
          <w:pgSz w:w="15840" w:h="12240" w:orient="landscape"/>
          <w:pgMar w:top="1440" w:right="1440" w:bottom="1440" w:left="1440" w:header="708" w:footer="708" w:gutter="0"/>
          <w:cols w:space="708"/>
          <w:titlePg/>
          <w:docGrid w:linePitch="360"/>
        </w:sectPr>
      </w:pPr>
    </w:p>
    <w:p w14:paraId="3910468D" w14:textId="7BBAAE35" w:rsidR="00C91434" w:rsidRDefault="0071304C" w:rsidP="003B3CF3">
      <w:pPr>
        <w:pStyle w:val="Heading1"/>
      </w:pPr>
      <w:bookmarkStart w:id="92" w:name="_Toc183847286"/>
      <w:r>
        <w:lastRenderedPageBreak/>
        <w:t xml:space="preserve">5. </w:t>
      </w:r>
      <w:r w:rsidRPr="0071304C">
        <w:t>Equipment lifting and transportation structural analysis</w:t>
      </w:r>
      <w:bookmarkEnd w:id="92"/>
    </w:p>
    <w:p w14:paraId="2C3B2DDE" w14:textId="298AFCED" w:rsidR="00E26718" w:rsidRPr="00AF43D1" w:rsidRDefault="00824C6C" w:rsidP="00E26718">
      <w:pPr>
        <w:pStyle w:val="Heading2"/>
        <w:rPr>
          <w:rStyle w:val="eop"/>
        </w:rPr>
      </w:pPr>
      <w:bookmarkStart w:id="93" w:name="_Toc168076002"/>
      <w:bookmarkStart w:id="94" w:name="_Toc183847287"/>
      <w:r>
        <w:rPr>
          <w:rStyle w:val="normaltextrun"/>
        </w:rPr>
        <w:t xml:space="preserve">5.1 </w:t>
      </w:r>
      <w:r w:rsidR="00E26718" w:rsidRPr="00AF43D1">
        <w:rPr>
          <w:rStyle w:val="normaltextrun"/>
        </w:rPr>
        <w:t>Lift Procedure</w:t>
      </w:r>
      <w:bookmarkEnd w:id="93"/>
      <w:bookmarkEnd w:id="94"/>
    </w:p>
    <w:p w14:paraId="755B5A30" w14:textId="77777777" w:rsidR="00E26718" w:rsidRPr="00544BEA" w:rsidRDefault="00E26718" w:rsidP="00E26718">
      <w:pPr>
        <w:pStyle w:val="Heading3"/>
        <w:rPr>
          <w:rFonts w:ascii="Calibri" w:hAnsi="Calibri" w:cs="Calibri"/>
        </w:rPr>
      </w:pPr>
      <w:bookmarkStart w:id="95" w:name="_Toc168076003"/>
      <w:bookmarkStart w:id="96" w:name="_Toc183847288"/>
      <w:r w:rsidRPr="00544BEA">
        <w:rPr>
          <w:rFonts w:ascii="Calibri" w:hAnsi="Calibri" w:cs="Calibri"/>
        </w:rPr>
        <w:t>Pre Lift</w:t>
      </w:r>
      <w:bookmarkEnd w:id="95"/>
      <w:bookmarkEnd w:id="96"/>
    </w:p>
    <w:p w14:paraId="4C9FDAA6" w14:textId="77777777" w:rsidR="00E26718" w:rsidRPr="00AF43D1" w:rsidRDefault="00E26718" w:rsidP="00E26718">
      <w:pPr>
        <w:pStyle w:val="BodyText"/>
        <w:numPr>
          <w:ilvl w:val="0"/>
          <w:numId w:val="22"/>
        </w:numPr>
        <w:rPr>
          <w:rFonts w:ascii="Avenir Next" w:hAnsi="Avenir Next" w:cs="Calibri"/>
          <w:sz w:val="21"/>
          <w:szCs w:val="21"/>
        </w:rPr>
      </w:pPr>
      <w:r w:rsidRPr="00AF43D1">
        <w:rPr>
          <w:rFonts w:ascii="Avenir Next" w:hAnsi="Avenir Next" w:cs="Calibri"/>
          <w:sz w:val="21"/>
          <w:szCs w:val="21"/>
        </w:rPr>
        <w:t>Conduct a thorough inspection of the lift area to ensure it is clear of obstacles and hazards.</w:t>
      </w:r>
    </w:p>
    <w:p w14:paraId="2B93EBD8" w14:textId="77777777" w:rsidR="00E26718" w:rsidRPr="00AF43D1" w:rsidRDefault="00E26718" w:rsidP="00E26718">
      <w:pPr>
        <w:pStyle w:val="BodyText"/>
        <w:numPr>
          <w:ilvl w:val="0"/>
          <w:numId w:val="22"/>
        </w:numPr>
        <w:rPr>
          <w:rFonts w:ascii="Avenir Next" w:hAnsi="Avenir Next" w:cs="Calibri"/>
          <w:sz w:val="21"/>
          <w:szCs w:val="21"/>
        </w:rPr>
      </w:pPr>
      <w:r w:rsidRPr="00AF43D1">
        <w:rPr>
          <w:rFonts w:ascii="Avenir Next" w:hAnsi="Avenir Next" w:cs="Calibri"/>
          <w:sz w:val="21"/>
          <w:szCs w:val="21"/>
        </w:rPr>
        <w:t xml:space="preserve">Ensure all members involved in the lift are trained and authorized to perform lifting operations. </w:t>
      </w:r>
    </w:p>
    <w:p w14:paraId="64CB99A1" w14:textId="77777777" w:rsidR="00E26718" w:rsidRPr="00AF43D1" w:rsidRDefault="00E26718" w:rsidP="00E26718">
      <w:pPr>
        <w:pStyle w:val="BodyText"/>
        <w:numPr>
          <w:ilvl w:val="0"/>
          <w:numId w:val="22"/>
        </w:numPr>
        <w:rPr>
          <w:rFonts w:ascii="Avenir Next" w:hAnsi="Avenir Next" w:cs="Calibri"/>
          <w:sz w:val="21"/>
          <w:szCs w:val="21"/>
        </w:rPr>
      </w:pPr>
      <w:r w:rsidRPr="00AF43D1">
        <w:rPr>
          <w:rFonts w:ascii="Avenir Next" w:hAnsi="Avenir Next" w:cs="Calibri"/>
          <w:sz w:val="21"/>
          <w:szCs w:val="21"/>
        </w:rPr>
        <w:t>Members involved must understand the planned lift procedure and goal of the operation.</w:t>
      </w:r>
    </w:p>
    <w:p w14:paraId="71D19F5C" w14:textId="77777777" w:rsidR="00E26718" w:rsidRPr="00AF43D1" w:rsidRDefault="00E26718" w:rsidP="00E26718">
      <w:pPr>
        <w:pStyle w:val="BodyText"/>
        <w:numPr>
          <w:ilvl w:val="0"/>
          <w:numId w:val="22"/>
        </w:numPr>
        <w:rPr>
          <w:rFonts w:ascii="Avenir Next" w:hAnsi="Avenir Next" w:cs="Calibri"/>
          <w:sz w:val="21"/>
          <w:szCs w:val="21"/>
        </w:rPr>
      </w:pPr>
      <w:r w:rsidRPr="00AF43D1">
        <w:rPr>
          <w:rFonts w:ascii="Avenir Next" w:hAnsi="Avenir Next" w:cs="Calibri"/>
          <w:sz w:val="21"/>
          <w:szCs w:val="21"/>
        </w:rPr>
        <w:t>Ensure all members involved in the left are wearing personal protective equipment (PPE) including gloves and steel toed boots.</w:t>
      </w:r>
    </w:p>
    <w:p w14:paraId="11DB7F84" w14:textId="77777777" w:rsidR="00E26718" w:rsidRDefault="00E26718" w:rsidP="00E26718">
      <w:pPr>
        <w:pStyle w:val="Heading3"/>
      </w:pPr>
      <w:bookmarkStart w:id="97" w:name="_Toc168076004"/>
      <w:bookmarkStart w:id="98" w:name="_Toc183847289"/>
      <w:r>
        <w:t>Lift Team</w:t>
      </w:r>
      <w:bookmarkEnd w:id="97"/>
      <w:bookmarkEnd w:id="98"/>
    </w:p>
    <w:p w14:paraId="2CB79E6E" w14:textId="77777777" w:rsidR="00E26718" w:rsidRPr="00C47399" w:rsidRDefault="00E26718" w:rsidP="00E26718">
      <w:pPr>
        <w:pStyle w:val="ListParagraph"/>
        <w:numPr>
          <w:ilvl w:val="0"/>
          <w:numId w:val="23"/>
        </w:numPr>
        <w:spacing w:line="279" w:lineRule="auto"/>
      </w:pPr>
      <w:r>
        <w:t>R</w:t>
      </w:r>
      <w:r w:rsidRPr="005358A8">
        <w:t xml:space="preserve">oles </w:t>
      </w:r>
      <w:r>
        <w:t>are assigned</w:t>
      </w:r>
      <w:r w:rsidRPr="005358A8">
        <w:t xml:space="preserve"> to each member of the lift team, including a lift coordinator, spotters, and operators.</w:t>
      </w:r>
    </w:p>
    <w:p w14:paraId="1B45B3A3" w14:textId="77777777" w:rsidR="00E26718" w:rsidRPr="00C47399" w:rsidRDefault="00E26718" w:rsidP="00E26718">
      <w:pPr>
        <w:pStyle w:val="ListParagraph"/>
        <w:numPr>
          <w:ilvl w:val="0"/>
          <w:numId w:val="23"/>
        </w:numPr>
        <w:spacing w:line="279" w:lineRule="auto"/>
      </w:pPr>
      <w:r w:rsidRPr="002C3F2A">
        <w:t>The lift coordinator is responsible for overseeing the entire lift operation and ensuring adherence to</w:t>
      </w:r>
      <w:r>
        <w:t xml:space="preserve"> the lift procedure</w:t>
      </w:r>
      <w:r w:rsidRPr="002C3F2A">
        <w:t>.</w:t>
      </w:r>
    </w:p>
    <w:p w14:paraId="5C09273D" w14:textId="77777777" w:rsidR="00E26718" w:rsidRPr="00C47399" w:rsidRDefault="00E26718" w:rsidP="00E26718">
      <w:pPr>
        <w:pStyle w:val="ListParagraph"/>
        <w:numPr>
          <w:ilvl w:val="0"/>
          <w:numId w:val="23"/>
        </w:numPr>
        <w:spacing w:line="279" w:lineRule="auto"/>
      </w:pPr>
      <w:r w:rsidRPr="009327FC">
        <w:t>Spotters are positioned strategically to monitor the lift and provide guidance to the operator</w:t>
      </w:r>
      <w:r>
        <w:t>s</w:t>
      </w:r>
      <w:r w:rsidRPr="009327FC">
        <w:t>.</w:t>
      </w:r>
    </w:p>
    <w:p w14:paraId="663343BF" w14:textId="77777777" w:rsidR="00E26718" w:rsidRPr="00C47399" w:rsidRDefault="00E26718" w:rsidP="00E26718">
      <w:pPr>
        <w:pStyle w:val="ListParagraph"/>
        <w:numPr>
          <w:ilvl w:val="0"/>
          <w:numId w:val="23"/>
        </w:numPr>
        <w:spacing w:line="279" w:lineRule="auto"/>
      </w:pPr>
      <w:r w:rsidRPr="0072152D">
        <w:t xml:space="preserve">Operators are trained </w:t>
      </w:r>
      <w:r>
        <w:t>members</w:t>
      </w:r>
      <w:r w:rsidRPr="0072152D">
        <w:t xml:space="preserve"> who </w:t>
      </w:r>
      <w:r>
        <w:t>perform</w:t>
      </w:r>
      <w:r w:rsidRPr="0072152D">
        <w:t xml:space="preserve"> the lift</w:t>
      </w:r>
      <w:r>
        <w:t>.</w:t>
      </w:r>
    </w:p>
    <w:p w14:paraId="57BAE880" w14:textId="77777777" w:rsidR="00E26718" w:rsidRPr="00C47399" w:rsidRDefault="00E26718" w:rsidP="00E26718">
      <w:pPr>
        <w:pStyle w:val="Heading3"/>
      </w:pPr>
      <w:bookmarkStart w:id="99" w:name="_Toc168076005"/>
      <w:bookmarkStart w:id="100" w:name="_Toc183847290"/>
      <w:r>
        <w:t>Lift Procedure</w:t>
      </w:r>
      <w:bookmarkEnd w:id="99"/>
      <w:bookmarkEnd w:id="100"/>
    </w:p>
    <w:p w14:paraId="387668D7" w14:textId="77777777" w:rsidR="00E26718" w:rsidRDefault="00E26718" w:rsidP="00E26718">
      <w:pPr>
        <w:pStyle w:val="ListParagraph"/>
        <w:numPr>
          <w:ilvl w:val="0"/>
          <w:numId w:val="24"/>
        </w:numPr>
        <w:spacing w:line="279" w:lineRule="auto"/>
      </w:pPr>
      <w:r w:rsidRPr="00CA6CB1">
        <w:t>Conduct a final safety briefing before initiating the lift, emphasizing key points such as weight limits, hand placement, and emergency procedures.</w:t>
      </w:r>
    </w:p>
    <w:p w14:paraId="31A0E0FD" w14:textId="77777777" w:rsidR="00E26718" w:rsidRDefault="00E26718" w:rsidP="00E26718">
      <w:pPr>
        <w:pStyle w:val="ListParagraph"/>
        <w:numPr>
          <w:ilvl w:val="0"/>
          <w:numId w:val="24"/>
        </w:numPr>
        <w:spacing w:line="279" w:lineRule="auto"/>
      </w:pPr>
      <w:r>
        <w:t>Listen to the lift coordinator for directions during the lift.</w:t>
      </w:r>
    </w:p>
    <w:p w14:paraId="03E41E6F" w14:textId="77777777" w:rsidR="00E26718" w:rsidRDefault="00E26718" w:rsidP="00E26718">
      <w:pPr>
        <w:pStyle w:val="ListParagraph"/>
        <w:numPr>
          <w:ilvl w:val="0"/>
          <w:numId w:val="24"/>
        </w:numPr>
        <w:spacing w:line="279" w:lineRule="auto"/>
      </w:pPr>
      <w:r w:rsidRPr="00D46C96">
        <w:t>Lift slowly and steadily, avoiding sudden movements or jerks that could destabilize the load.</w:t>
      </w:r>
    </w:p>
    <w:p w14:paraId="6170379A" w14:textId="52428EAE" w:rsidR="00E26718" w:rsidRDefault="00E26718" w:rsidP="00E26718">
      <w:pPr>
        <w:pStyle w:val="ListParagraph"/>
        <w:numPr>
          <w:ilvl w:val="0"/>
          <w:numId w:val="24"/>
        </w:numPr>
        <w:spacing w:line="279" w:lineRule="auto"/>
      </w:pPr>
      <w:r>
        <w:t>The lift is not done until the lift coordinator gives an all-clear confirming members have successfully completed the lift.</w:t>
      </w:r>
    </w:p>
    <w:p w14:paraId="29120063" w14:textId="77777777" w:rsidR="00E26718" w:rsidRDefault="00E26718" w:rsidP="00E26718">
      <w:pPr>
        <w:pStyle w:val="ListParagraph"/>
        <w:numPr>
          <w:ilvl w:val="0"/>
          <w:numId w:val="24"/>
        </w:numPr>
        <w:spacing w:line="279" w:lineRule="auto"/>
      </w:pPr>
      <w:r>
        <w:t>The lift coordinator should be m</w:t>
      </w:r>
      <w:r w:rsidRPr="00D46C96">
        <w:t>onitor</w:t>
      </w:r>
      <w:r>
        <w:t>ing</w:t>
      </w:r>
      <w:r w:rsidRPr="00D46C96">
        <w:t xml:space="preserve"> the lift closely and be prepared to stop and assess if any issues arise during the operation.</w:t>
      </w:r>
    </w:p>
    <w:p w14:paraId="32A5AFF4" w14:textId="387D73F5" w:rsidR="00E26718" w:rsidRPr="009F5225" w:rsidRDefault="00E26718" w:rsidP="00E26718">
      <w:pPr>
        <w:pStyle w:val="ListParagraph"/>
        <w:numPr>
          <w:ilvl w:val="0"/>
          <w:numId w:val="24"/>
        </w:numPr>
        <w:spacing w:line="279" w:lineRule="auto"/>
      </w:pPr>
      <w:r>
        <w:t xml:space="preserve">All lift members should have proper form as shown in </w:t>
      </w:r>
      <w:r w:rsidR="00EB52CF">
        <w:fldChar w:fldCharType="begin"/>
      </w:r>
      <w:r w:rsidR="00EB52CF">
        <w:instrText xml:space="preserve"> REF _Ref183716729 \h </w:instrText>
      </w:r>
      <w:r w:rsidR="00EB52CF">
        <w:fldChar w:fldCharType="separate"/>
      </w:r>
      <w:r w:rsidR="00EB52CF">
        <w:t xml:space="preserve">Figure </w:t>
      </w:r>
      <w:r w:rsidR="00EB52CF">
        <w:rPr>
          <w:noProof/>
        </w:rPr>
        <w:t>1</w:t>
      </w:r>
      <w:r w:rsidR="00EB52CF">
        <w:fldChar w:fldCharType="end"/>
      </w:r>
      <w:r>
        <w:t xml:space="preserve"> by bending your knees and lifting with your leg muscles, your spin should not be angled further then 45 degrees.</w:t>
      </w:r>
    </w:p>
    <w:p w14:paraId="195C0340" w14:textId="77777777" w:rsidR="00E26718" w:rsidRPr="00544BEA" w:rsidRDefault="00E26718" w:rsidP="00E26718">
      <w:pPr>
        <w:pStyle w:val="BodyText"/>
        <w:rPr>
          <w:rFonts w:ascii="Calibri" w:hAnsi="Calibri" w:cs="Calibri"/>
        </w:rPr>
      </w:pPr>
    </w:p>
    <w:p w14:paraId="2F2E59AF" w14:textId="77777777" w:rsidR="00EB52CF" w:rsidRDefault="00E26718" w:rsidP="00EB52CF">
      <w:pPr>
        <w:keepNext/>
        <w:jc w:val="center"/>
      </w:pPr>
      <w:r>
        <w:rPr>
          <w:rFonts w:ascii="Calibri" w:hAnsi="Calibri" w:cs="Calibri"/>
        </w:rPr>
        <w:lastRenderedPageBreak/>
        <w:t xml:space="preserve"> </w:t>
      </w:r>
      <w:r>
        <w:rPr>
          <w:rFonts w:ascii="Calibri" w:eastAsiaTheme="majorEastAsia" w:hAnsi="Calibri" w:cs="Calibri"/>
          <w:noProof/>
          <w:color w:val="2F5496" w:themeColor="accent1" w:themeShade="BF"/>
          <w:sz w:val="40"/>
          <w:szCs w:val="40"/>
        </w:rPr>
        <w:drawing>
          <wp:inline distT="0" distB="0" distL="0" distR="0" wp14:anchorId="68459B06" wp14:editId="515922A6">
            <wp:extent cx="3778250" cy="2266950"/>
            <wp:effectExtent l="0" t="0" r="6350" b="6350"/>
            <wp:docPr id="840145427" name="Picture 140" descr="A person lifting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145427" name="Picture 8" descr="A person lifting a box&#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78250" cy="2266950"/>
                    </a:xfrm>
                    <a:prstGeom prst="rect">
                      <a:avLst/>
                    </a:prstGeom>
                  </pic:spPr>
                </pic:pic>
              </a:graphicData>
            </a:graphic>
          </wp:inline>
        </w:drawing>
      </w:r>
    </w:p>
    <w:p w14:paraId="79F57F65" w14:textId="316CA204" w:rsidR="00E26718" w:rsidRDefault="00EB52CF" w:rsidP="00EB52CF">
      <w:pPr>
        <w:pStyle w:val="Caption"/>
        <w:rPr>
          <w:rFonts w:ascii="Calibri" w:hAnsi="Calibri" w:cs="Calibri"/>
        </w:rPr>
      </w:pPr>
      <w:bookmarkStart w:id="101" w:name="_Ref183716722"/>
      <w:bookmarkStart w:id="102" w:name="_Toc183847349"/>
      <w:r>
        <w:t xml:space="preserve">Figure </w:t>
      </w:r>
      <w:fldSimple w:instr=" SEQ Figure \* ARABIC ">
        <w:r w:rsidR="002444A8">
          <w:rPr>
            <w:noProof/>
          </w:rPr>
          <w:t>32</w:t>
        </w:r>
      </w:fldSimple>
      <w:r>
        <w:t>: Proper lifting procedures</w:t>
      </w:r>
      <w:bookmarkEnd w:id="101"/>
      <w:bookmarkEnd w:id="102"/>
    </w:p>
    <w:p w14:paraId="5A253B07" w14:textId="43549E12" w:rsidR="00E26718" w:rsidRDefault="00824C6C" w:rsidP="00E26718">
      <w:pPr>
        <w:pStyle w:val="Heading3"/>
      </w:pPr>
      <w:bookmarkStart w:id="103" w:name="_Toc168076006"/>
      <w:bookmarkStart w:id="104" w:name="_Toc183847291"/>
      <w:r>
        <w:t>5.1.1</w:t>
      </w:r>
      <w:r w:rsidR="00E26718">
        <w:t xml:space="preserve">Emergency </w:t>
      </w:r>
      <w:bookmarkEnd w:id="103"/>
      <w:r w:rsidR="00AF43D1">
        <w:t>L</w:t>
      </w:r>
      <w:r w:rsidR="00E26718">
        <w:t>if</w:t>
      </w:r>
      <w:r w:rsidR="00AF43D1">
        <w:t>t P</w:t>
      </w:r>
      <w:r w:rsidR="00E26718">
        <w:t>rocedure</w:t>
      </w:r>
      <w:bookmarkEnd w:id="104"/>
    </w:p>
    <w:p w14:paraId="615666C3" w14:textId="77777777" w:rsidR="00E26718" w:rsidRPr="00AF43D1" w:rsidRDefault="00E26718" w:rsidP="00E26718">
      <w:pPr>
        <w:pStyle w:val="ListParagraph"/>
        <w:numPr>
          <w:ilvl w:val="0"/>
          <w:numId w:val="25"/>
        </w:numPr>
        <w:spacing w:line="279" w:lineRule="auto"/>
        <w:rPr>
          <w:szCs w:val="21"/>
        </w:rPr>
      </w:pPr>
      <w:r>
        <w:t xml:space="preserve">At any point during the left a member of the lift team or lift coordinator can </w:t>
      </w:r>
      <w:r w:rsidRPr="00B80A67">
        <w:t>initiate</w:t>
      </w:r>
      <w:r>
        <w:t xml:space="preserve"> the emergency plan.</w:t>
      </w:r>
    </w:p>
    <w:p w14:paraId="4AB14445" w14:textId="77777777" w:rsidR="00E26718" w:rsidRPr="00AF43D1" w:rsidRDefault="00E26718" w:rsidP="00E26718">
      <w:pPr>
        <w:pStyle w:val="ListParagraph"/>
        <w:numPr>
          <w:ilvl w:val="0"/>
          <w:numId w:val="25"/>
        </w:numPr>
        <w:spacing w:line="279" w:lineRule="auto"/>
        <w:rPr>
          <w:szCs w:val="21"/>
        </w:rPr>
      </w:pPr>
      <w:r>
        <w:t>All members should follow the instructions of the lift coordinator during an emergency.</w:t>
      </w:r>
    </w:p>
    <w:p w14:paraId="0D94E775" w14:textId="5CAADBEA" w:rsidR="00E26718" w:rsidRPr="00AF43D1" w:rsidRDefault="00E26718" w:rsidP="00E26718">
      <w:pPr>
        <w:pStyle w:val="ListParagraph"/>
        <w:numPr>
          <w:ilvl w:val="0"/>
          <w:numId w:val="25"/>
        </w:numPr>
        <w:spacing w:line="279" w:lineRule="auto"/>
        <w:rPr>
          <w:szCs w:val="21"/>
        </w:rPr>
      </w:pPr>
      <w:r>
        <w:t>The lift members should slowly put down the object and continue to stay calm.</w:t>
      </w:r>
      <w:r w:rsidR="00C31554">
        <w:t xml:space="preserve">  </w:t>
      </w:r>
    </w:p>
    <w:p w14:paraId="2480258F" w14:textId="77777777" w:rsidR="00E26718" w:rsidRPr="00CF54C6" w:rsidRDefault="00E26718" w:rsidP="00E26718">
      <w:pPr>
        <w:pStyle w:val="ListParagraph"/>
        <w:numPr>
          <w:ilvl w:val="0"/>
          <w:numId w:val="25"/>
        </w:numPr>
        <w:spacing w:line="279" w:lineRule="auto"/>
        <w:rPr>
          <w:szCs w:val="21"/>
        </w:rPr>
      </w:pPr>
      <w:r w:rsidRPr="00CF54C6">
        <w:rPr>
          <w:szCs w:val="21"/>
        </w:rPr>
        <w:t>The emergency stop procedure does not end until an all clear is given by the lift coordinator.</w:t>
      </w:r>
    </w:p>
    <w:p w14:paraId="632D9F50" w14:textId="77777777" w:rsidR="00E26718" w:rsidRPr="00CF54C6" w:rsidRDefault="00E26718" w:rsidP="00E26718">
      <w:pPr>
        <w:pStyle w:val="ListParagraph"/>
        <w:numPr>
          <w:ilvl w:val="0"/>
          <w:numId w:val="25"/>
        </w:numPr>
        <w:spacing w:line="279" w:lineRule="auto"/>
        <w:rPr>
          <w:szCs w:val="21"/>
        </w:rPr>
      </w:pPr>
      <w:r w:rsidRPr="00CF54C6">
        <w:rPr>
          <w:szCs w:val="21"/>
        </w:rPr>
        <w:t>In case of injury emergency services should be called depending on the severity.</w:t>
      </w:r>
    </w:p>
    <w:p w14:paraId="28772344" w14:textId="19093F70" w:rsidR="00C91434" w:rsidRDefault="00CB78B3" w:rsidP="00E97B70">
      <w:pPr>
        <w:pStyle w:val="Heading2"/>
      </w:pPr>
      <w:bookmarkStart w:id="105" w:name="_Toc183847292"/>
      <w:r>
        <w:t xml:space="preserve">5.2 </w:t>
      </w:r>
      <w:r w:rsidR="00C91434">
        <w:t xml:space="preserve">Lift </w:t>
      </w:r>
      <w:r w:rsidR="00AF43D1">
        <w:t>P</w:t>
      </w:r>
      <w:r w:rsidR="00C91434">
        <w:t xml:space="preserve">rocedure for </w:t>
      </w:r>
      <w:r w:rsidR="00AF43D1">
        <w:t>C</w:t>
      </w:r>
      <w:r w:rsidR="00CE7CED">
        <w:t>ompetition</w:t>
      </w:r>
      <w:bookmarkEnd w:id="105"/>
    </w:p>
    <w:p w14:paraId="63D94F8D" w14:textId="022BE95B" w:rsidR="00B533F3" w:rsidRPr="00B21A24" w:rsidRDefault="00B21A24" w:rsidP="00B21A24">
      <w:r>
        <w:t>The VBM</w:t>
      </w:r>
      <w:r w:rsidR="00E6494A">
        <w:t xml:space="preserve">s largest component the frame </w:t>
      </w:r>
      <w:r>
        <w:t xml:space="preserve">has </w:t>
      </w:r>
      <w:r w:rsidR="00054D4F">
        <w:t xml:space="preserve">dimensions </w:t>
      </w:r>
      <w:r w:rsidR="008A0FA7">
        <w:t>of</w:t>
      </w:r>
      <w:r w:rsidR="00483824">
        <w:t xml:space="preserve"> 0.</w:t>
      </w:r>
      <w:r w:rsidR="00B533F3" w:rsidRPr="00B533F3">
        <w:t>6</w:t>
      </w:r>
      <w:r w:rsidR="00483824">
        <w:t xml:space="preserve"> </w:t>
      </w:r>
      <w:r w:rsidR="00B533F3" w:rsidRPr="00B533F3">
        <w:t>m x .6m x 1.3m</w:t>
      </w:r>
      <w:r w:rsidR="00F95005">
        <w:t xml:space="preserve"> </w:t>
      </w:r>
      <w:r w:rsidR="00E6494A">
        <w:t xml:space="preserve">and will weigh </w:t>
      </w:r>
      <w:r w:rsidR="00824C6C">
        <w:t>~</w:t>
      </w:r>
      <w:r w:rsidR="0050514A">
        <w:t xml:space="preserve">800 pounds or </w:t>
      </w:r>
      <w:r w:rsidR="009770B4">
        <w:t>362 kg</w:t>
      </w:r>
      <w:r w:rsidR="00E6494A">
        <w:t xml:space="preserve"> in total. </w:t>
      </w:r>
    </w:p>
    <w:p w14:paraId="30F28C4E" w14:textId="5CD1C0E9" w:rsidR="00420CC7" w:rsidRDefault="00420CC7" w:rsidP="00B21A24">
      <w:r>
        <w:t>On the day of the competition the team will take the following steps</w:t>
      </w:r>
    </w:p>
    <w:p w14:paraId="11F80D12" w14:textId="4669893D" w:rsidR="00420CC7" w:rsidRDefault="00A83CDB" w:rsidP="00420CC7">
      <w:pPr>
        <w:pStyle w:val="ListParagraph"/>
        <w:numPr>
          <w:ilvl w:val="0"/>
          <w:numId w:val="32"/>
        </w:numPr>
      </w:pPr>
      <w:r>
        <w:t xml:space="preserve">Have </w:t>
      </w:r>
      <w:r w:rsidR="00ED532D">
        <w:t>members dig a small pit around 0.</w:t>
      </w:r>
      <w:r w:rsidR="008637AF">
        <w:t>2m deep</w:t>
      </w:r>
    </w:p>
    <w:p w14:paraId="04A82CE0" w14:textId="7802BA9D" w:rsidR="00E006B9" w:rsidRPr="00B21A24" w:rsidRDefault="00E006B9" w:rsidP="00420CC7">
      <w:pPr>
        <w:pStyle w:val="ListParagraph"/>
        <w:numPr>
          <w:ilvl w:val="0"/>
          <w:numId w:val="32"/>
        </w:numPr>
      </w:pPr>
      <w:r>
        <w:t>Utilize site infrastructure provided by the competition (e.g. forklift)</w:t>
      </w:r>
    </w:p>
    <w:p w14:paraId="14850462" w14:textId="2F3D23DD" w:rsidR="00137E8D" w:rsidRDefault="00E006B9" w:rsidP="00420CC7">
      <w:pPr>
        <w:pStyle w:val="ListParagraph"/>
        <w:numPr>
          <w:ilvl w:val="0"/>
          <w:numId w:val="32"/>
        </w:numPr>
      </w:pPr>
      <w:r>
        <w:t xml:space="preserve">If lifting needs to be done have members follow proper lifting procedures. </w:t>
      </w:r>
    </w:p>
    <w:p w14:paraId="30E03BB9" w14:textId="0039A733" w:rsidR="00E31762" w:rsidRDefault="00E31762" w:rsidP="00420CC7">
      <w:pPr>
        <w:pStyle w:val="ListParagraph"/>
        <w:numPr>
          <w:ilvl w:val="0"/>
          <w:numId w:val="32"/>
        </w:numPr>
      </w:pPr>
      <w:r>
        <w:t xml:space="preserve">Have members </w:t>
      </w:r>
      <w:r w:rsidR="00CA2A8F">
        <w:t>attach</w:t>
      </w:r>
      <w:r>
        <w:t xml:space="preserve"> shield into the frame</w:t>
      </w:r>
      <w:r w:rsidR="00E96F81">
        <w:t xml:space="preserve"> and attach to the </w:t>
      </w:r>
      <w:r w:rsidR="00711343">
        <w:t>rail system</w:t>
      </w:r>
      <w:r w:rsidR="00EB52CF">
        <w:t>, with proper lifting procedures</w:t>
      </w:r>
    </w:p>
    <w:p w14:paraId="4800A37D" w14:textId="067CA708" w:rsidR="000A5B19" w:rsidRDefault="000A5B19" w:rsidP="000A5B19">
      <w:pPr>
        <w:pStyle w:val="ListParagraph"/>
        <w:numPr>
          <w:ilvl w:val="0"/>
          <w:numId w:val="32"/>
        </w:numPr>
      </w:pPr>
      <w:r>
        <w:t>Remove m</w:t>
      </w:r>
      <w:r w:rsidR="00EB52CF">
        <w:t>embers from the general vicinity</w:t>
      </w:r>
    </w:p>
    <w:p w14:paraId="320E3D49" w14:textId="77777777" w:rsidR="00E006B9" w:rsidRDefault="00E006B9" w:rsidP="00E006B9"/>
    <w:p w14:paraId="35AA0B5F" w14:textId="16B124FD" w:rsidR="00F73CD1" w:rsidRPr="00F73CD1" w:rsidRDefault="00CB78B3" w:rsidP="00F73CD1">
      <w:pPr>
        <w:pStyle w:val="Heading2"/>
      </w:pPr>
      <w:bookmarkStart w:id="106" w:name="_Toc183847293"/>
      <w:r>
        <w:t xml:space="preserve">5.3 </w:t>
      </w:r>
      <w:r w:rsidR="00F73CD1">
        <w:t xml:space="preserve">Transportation </w:t>
      </w:r>
      <w:r w:rsidR="003B3CF3">
        <w:t>P</w:t>
      </w:r>
      <w:r w:rsidR="00F73CD1">
        <w:t xml:space="preserve">lan and </w:t>
      </w:r>
      <w:r w:rsidR="003B3CF3">
        <w:t>A</w:t>
      </w:r>
      <w:r w:rsidR="00F73CD1">
        <w:t>nalysis</w:t>
      </w:r>
      <w:bookmarkEnd w:id="106"/>
    </w:p>
    <w:p w14:paraId="7B185F2F" w14:textId="77777777" w:rsidR="003F279B" w:rsidRPr="00DA2473" w:rsidRDefault="003F279B" w:rsidP="003F279B">
      <w:pPr>
        <w:rPr>
          <w:szCs w:val="21"/>
        </w:rPr>
      </w:pPr>
      <w:r w:rsidRPr="00DA2473">
        <w:rPr>
          <w:szCs w:val="21"/>
        </w:rPr>
        <w:t>Predicted loads</w:t>
      </w:r>
    </w:p>
    <w:p w14:paraId="54B6AD20" w14:textId="1B9582DD" w:rsidR="00592C55" w:rsidRPr="00DA2473" w:rsidRDefault="003F279B" w:rsidP="00592C55">
      <w:pPr>
        <w:rPr>
          <w:szCs w:val="21"/>
        </w:rPr>
      </w:pPr>
      <w:r w:rsidRPr="00DA2473">
        <w:rPr>
          <w:szCs w:val="21"/>
        </w:rPr>
        <w:t>Important: all lifting points need to be marked, including allowable force</w:t>
      </w:r>
    </w:p>
    <w:p w14:paraId="02E3FD3B" w14:textId="70889D65" w:rsidR="00787274" w:rsidRDefault="00787274" w:rsidP="00872824">
      <w:pPr>
        <w:pStyle w:val="Heading3"/>
      </w:pPr>
      <w:bookmarkStart w:id="107" w:name="_Toc183847294"/>
      <w:r>
        <w:t xml:space="preserve">Plan A: </w:t>
      </w:r>
      <w:r w:rsidR="005B5A50">
        <w:t>Mid-</w:t>
      </w:r>
      <w:r w:rsidR="00872824">
        <w:t>S</w:t>
      </w:r>
      <w:r w:rsidR="005B5A50">
        <w:t xml:space="preserve">ize SUV </w:t>
      </w:r>
      <w:r w:rsidR="00872824">
        <w:t>Transportation</w:t>
      </w:r>
      <w:bookmarkEnd w:id="107"/>
    </w:p>
    <w:p w14:paraId="77117A66" w14:textId="2B384D5C" w:rsidR="00872824" w:rsidRDefault="00E83C34" w:rsidP="00661365">
      <w:pPr>
        <w:jc w:val="both"/>
      </w:pPr>
      <w:r>
        <w:t xml:space="preserve">The </w:t>
      </w:r>
      <w:r w:rsidR="0022601F">
        <w:t>V</w:t>
      </w:r>
      <w:r w:rsidR="00184906">
        <w:t xml:space="preserve">BM will be </w:t>
      </w:r>
      <w:r w:rsidR="00E62B32">
        <w:t>dissembled</w:t>
      </w:r>
      <w:r w:rsidR="005C4546">
        <w:t>,</w:t>
      </w:r>
      <w:r w:rsidR="00E62B32">
        <w:t xml:space="preserve"> and all the parts will be </w:t>
      </w:r>
      <w:r w:rsidR="006C140D">
        <w:t xml:space="preserve">packed into </w:t>
      </w:r>
      <w:r w:rsidR="00872824">
        <w:t>heavily padded</w:t>
      </w:r>
      <w:r w:rsidR="006C140D">
        <w:t xml:space="preserve"> wooden </w:t>
      </w:r>
      <w:r w:rsidR="00872824">
        <w:t>boxes. The QHDT team will rent a 202</w:t>
      </w:r>
      <w:r w:rsidR="00057DC9">
        <w:t>3</w:t>
      </w:r>
      <w:r w:rsidR="00872824">
        <w:t xml:space="preserve"> Ford Escape from Enterprise car rentals. The backseats of the vehicle will be </w:t>
      </w:r>
      <w:r w:rsidR="003C17F6">
        <w:t xml:space="preserve">laid down </w:t>
      </w:r>
      <w:r w:rsidR="003C17F6">
        <w:lastRenderedPageBreak/>
        <w:t>and the boxes will be secured into the vehicle’s cargo space. The 202</w:t>
      </w:r>
      <w:r w:rsidR="00057DC9">
        <w:t>3</w:t>
      </w:r>
      <w:r w:rsidR="003C17F6">
        <w:t xml:space="preserve"> Ford Escape’s cargo dimensions and capacity are the following:</w:t>
      </w:r>
    </w:p>
    <w:p w14:paraId="295CEEF2" w14:textId="440C746F" w:rsidR="003C17F6" w:rsidRDefault="00FA3D5E" w:rsidP="00661365">
      <w:pPr>
        <w:jc w:val="both"/>
      </w:pPr>
      <w:r>
        <w:rPr>
          <w:b/>
          <w:bCs/>
        </w:rPr>
        <w:t xml:space="preserve">Cargo volume with backseats down: </w:t>
      </w:r>
      <w:r w:rsidR="00A73D71">
        <w:t>65.4 cubic feet</w:t>
      </w:r>
      <w:r w:rsidR="00FE3524">
        <w:t xml:space="preserve"> </w:t>
      </w:r>
      <w:r w:rsidR="001B0B55">
        <w:t>(1.85 cubic meters)</w:t>
      </w:r>
    </w:p>
    <w:p w14:paraId="6FBAE260" w14:textId="75500348" w:rsidR="00A73D71" w:rsidRPr="00E1514D" w:rsidRDefault="00E614AE" w:rsidP="00661365">
      <w:pPr>
        <w:jc w:val="both"/>
      </w:pPr>
      <w:r>
        <w:rPr>
          <w:b/>
          <w:bCs/>
        </w:rPr>
        <w:t xml:space="preserve">Cargo </w:t>
      </w:r>
      <w:r w:rsidR="00D8137F">
        <w:rPr>
          <w:b/>
          <w:bCs/>
        </w:rPr>
        <w:t>space with backseats down dimensions (length x width x height)</w:t>
      </w:r>
      <w:r w:rsidR="006A15CB">
        <w:rPr>
          <w:b/>
          <w:bCs/>
        </w:rPr>
        <w:t xml:space="preserve">: </w:t>
      </w:r>
      <w:r w:rsidR="00D07A7A">
        <w:t>5.71</w:t>
      </w:r>
      <w:r w:rsidR="001E53B6">
        <w:t xml:space="preserve"> ft x </w:t>
      </w:r>
      <w:r w:rsidR="008209A3">
        <w:t>4.78</w:t>
      </w:r>
      <w:r w:rsidR="00E1514D">
        <w:t xml:space="preserve"> ft</w:t>
      </w:r>
      <w:r w:rsidR="001B0B55">
        <w:t xml:space="preserve"> x </w:t>
      </w:r>
      <w:r w:rsidR="002D667A">
        <w:t>2.</w:t>
      </w:r>
      <w:r w:rsidR="005D5C32">
        <w:t>9</w:t>
      </w:r>
      <w:r w:rsidR="002D667A">
        <w:t xml:space="preserve"> ft (</w:t>
      </w:r>
      <w:r w:rsidR="001D1930">
        <w:t>1.</w:t>
      </w:r>
      <w:r w:rsidR="00026A10">
        <w:t>74</w:t>
      </w:r>
      <w:r w:rsidR="001D1930">
        <w:t xml:space="preserve"> meters x </w:t>
      </w:r>
      <w:r w:rsidR="00943246">
        <w:t>1.</w:t>
      </w:r>
      <w:r w:rsidR="00204CF5">
        <w:t>46</w:t>
      </w:r>
      <w:r w:rsidR="00943246">
        <w:t xml:space="preserve"> meters x </w:t>
      </w:r>
      <w:r w:rsidR="00685FBD">
        <w:t>0.8</w:t>
      </w:r>
      <w:r w:rsidR="0079387B">
        <w:t>8</w:t>
      </w:r>
      <w:r w:rsidR="00685FBD">
        <w:t xml:space="preserve"> meters)</w:t>
      </w:r>
    </w:p>
    <w:p w14:paraId="26E5464B" w14:textId="26C72257" w:rsidR="004A39E1" w:rsidRPr="004A39E1" w:rsidRDefault="004A39E1" w:rsidP="00661365">
      <w:pPr>
        <w:jc w:val="both"/>
      </w:pPr>
      <w:r>
        <w:rPr>
          <w:b/>
          <w:bCs/>
        </w:rPr>
        <w:t xml:space="preserve">Rear opening </w:t>
      </w:r>
      <w:r w:rsidR="0045106A">
        <w:rPr>
          <w:b/>
          <w:bCs/>
        </w:rPr>
        <w:t xml:space="preserve">dimensions (width x </w:t>
      </w:r>
      <w:r>
        <w:rPr>
          <w:b/>
          <w:bCs/>
        </w:rPr>
        <w:t>height</w:t>
      </w:r>
      <w:r w:rsidR="0045106A">
        <w:rPr>
          <w:b/>
          <w:bCs/>
        </w:rPr>
        <w:t>)</w:t>
      </w:r>
      <w:r>
        <w:rPr>
          <w:b/>
          <w:bCs/>
        </w:rPr>
        <w:t xml:space="preserve">: </w:t>
      </w:r>
      <w:r w:rsidR="0045106A">
        <w:t>3.51 ft x</w:t>
      </w:r>
      <w:r>
        <w:t xml:space="preserve"> </w:t>
      </w:r>
      <w:r w:rsidR="00B109B0">
        <w:t>2.53 ft</w:t>
      </w:r>
      <w:r w:rsidR="00D10BA4">
        <w:t xml:space="preserve"> (</w:t>
      </w:r>
      <w:r w:rsidR="0045106A">
        <w:t xml:space="preserve">1.07 meters x </w:t>
      </w:r>
      <w:r w:rsidR="002D5F28">
        <w:t>0.77 meters)</w:t>
      </w:r>
    </w:p>
    <w:p w14:paraId="14C5E264" w14:textId="3B55226F" w:rsidR="00F14307" w:rsidRPr="00F14307" w:rsidRDefault="00F14307" w:rsidP="00661365">
      <w:pPr>
        <w:jc w:val="both"/>
      </w:pPr>
      <w:r>
        <w:rPr>
          <w:b/>
          <w:bCs/>
        </w:rPr>
        <w:t xml:space="preserve">Maximum payload capacity: </w:t>
      </w:r>
      <w:r w:rsidR="00FA71BB">
        <w:t>2,3</w:t>
      </w:r>
      <w:r w:rsidR="007A2102">
        <w:t>56</w:t>
      </w:r>
      <w:r w:rsidR="00FA71BB">
        <w:t xml:space="preserve"> lbs</w:t>
      </w:r>
    </w:p>
    <w:p w14:paraId="7EE95FE7" w14:textId="411F8A5F" w:rsidR="00C54A80" w:rsidRDefault="00C54A80" w:rsidP="00C54A80">
      <w:pPr>
        <w:jc w:val="both"/>
      </w:pPr>
      <w:r>
        <w:t>As the VBM’s total dimensions and weight fall below the vehicle’s maximum carrying capacity, the vehicle will be able to safely transport the machine to and from the competition.</w:t>
      </w:r>
    </w:p>
    <w:p w14:paraId="56F227DD" w14:textId="5A1DB55D" w:rsidR="00C54A80" w:rsidRDefault="007A2102" w:rsidP="00C54A80">
      <w:pPr>
        <w:jc w:val="both"/>
      </w:pPr>
      <w:r>
        <w:t xml:space="preserve">The 2023 Ford Escape has cargo hooks in the </w:t>
      </w:r>
      <w:r w:rsidR="008F0420">
        <w:t xml:space="preserve">interior of the </w:t>
      </w:r>
      <w:r w:rsidR="00F63B44">
        <w:t xml:space="preserve">cargo space. </w:t>
      </w:r>
      <w:r w:rsidR="00E9379F">
        <w:t>Cargo</w:t>
      </w:r>
      <w:r w:rsidR="00F63B44">
        <w:t xml:space="preserve"> net</w:t>
      </w:r>
      <w:r w:rsidR="00E9379F">
        <w:t>s</w:t>
      </w:r>
      <w:r w:rsidR="00007C4E">
        <w:t>, bungee cords,</w:t>
      </w:r>
      <w:r>
        <w:t xml:space="preserve"> and </w:t>
      </w:r>
      <w:r w:rsidR="00646839">
        <w:t xml:space="preserve">ropes will be used to secure the </w:t>
      </w:r>
      <w:r w:rsidR="00FA327D">
        <w:t xml:space="preserve">boxes in the rear of the vehicle </w:t>
      </w:r>
      <w:r w:rsidR="000719C3">
        <w:t xml:space="preserve">by tying </w:t>
      </w:r>
      <w:r w:rsidR="00EC3A18">
        <w:t xml:space="preserve">them down to the cargo hooks. </w:t>
      </w:r>
    </w:p>
    <w:p w14:paraId="6B91C7C4" w14:textId="7F804170" w:rsidR="000B24C8" w:rsidRPr="00D7081A" w:rsidRDefault="00747DB5" w:rsidP="00D7081A">
      <w:pPr>
        <w:jc w:val="both"/>
      </w:pPr>
      <w:r>
        <w:rPr>
          <w:noProof/>
        </w:rPr>
        <w:drawing>
          <wp:anchor distT="0" distB="0" distL="114300" distR="114300" simplePos="0" relativeHeight="251658752" behindDoc="0" locked="0" layoutInCell="1" allowOverlap="1" wp14:anchorId="19924743" wp14:editId="56C50D68">
            <wp:simplePos x="0" y="0"/>
            <wp:positionH relativeFrom="column">
              <wp:posOffset>3397885</wp:posOffset>
            </wp:positionH>
            <wp:positionV relativeFrom="paragraph">
              <wp:posOffset>410845</wp:posOffset>
            </wp:positionV>
            <wp:extent cx="2548890" cy="1702435"/>
            <wp:effectExtent l="0" t="0" r="0" b="0"/>
            <wp:wrapSquare wrapText="bothSides"/>
            <wp:docPr id="942891202" name="Picture 4" descr="The trunk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12709" name="Picture 4" descr="The trunk of a ca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48890" cy="1702435"/>
                    </a:xfrm>
                    <a:prstGeom prst="rect">
                      <a:avLst/>
                    </a:prstGeom>
                  </pic:spPr>
                </pic:pic>
              </a:graphicData>
            </a:graphic>
            <wp14:sizeRelH relativeFrom="page">
              <wp14:pctWidth>0</wp14:pctWidth>
            </wp14:sizeRelH>
            <wp14:sizeRelV relativeFrom="page">
              <wp14:pctHeight>0</wp14:pctHeight>
            </wp14:sizeRelV>
          </wp:anchor>
        </w:drawing>
      </w:r>
      <w:r w:rsidR="00EC3A18">
        <w:t xml:space="preserve">This plan is the ideal transportation scenario for the VBM to and from competition. </w:t>
      </w:r>
    </w:p>
    <w:p w14:paraId="181A70B9" w14:textId="59F92B6E" w:rsidR="00BF6C3C" w:rsidRDefault="00D35C87" w:rsidP="00D7081A">
      <w:pPr>
        <w:jc w:val="both"/>
      </w:pPr>
      <w:r>
        <w:rPr>
          <w:noProof/>
        </w:rPr>
        <w:drawing>
          <wp:anchor distT="0" distB="0" distL="114300" distR="114300" simplePos="0" relativeHeight="251653632" behindDoc="0" locked="0" layoutInCell="1" allowOverlap="1" wp14:anchorId="19924743" wp14:editId="56948CF0">
            <wp:simplePos x="0" y="0"/>
            <wp:positionH relativeFrom="column">
              <wp:posOffset>3397885</wp:posOffset>
            </wp:positionH>
            <wp:positionV relativeFrom="paragraph">
              <wp:posOffset>97736</wp:posOffset>
            </wp:positionV>
            <wp:extent cx="2548890" cy="1702435"/>
            <wp:effectExtent l="0" t="0" r="0" b="0"/>
            <wp:wrapSquare wrapText="bothSides"/>
            <wp:docPr id="473212709" name="Picture 4" descr="The trunk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12709" name="Picture 4" descr="The trunk of a ca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48890" cy="1702435"/>
                    </a:xfrm>
                    <a:prstGeom prst="rect">
                      <a:avLst/>
                    </a:prstGeom>
                  </pic:spPr>
                </pic:pic>
              </a:graphicData>
            </a:graphic>
            <wp14:sizeRelH relativeFrom="page">
              <wp14:pctWidth>0</wp14:pctWidth>
            </wp14:sizeRelH>
            <wp14:sizeRelV relativeFrom="page">
              <wp14:pctHeight>0</wp14:pctHeight>
            </wp14:sizeRelV>
          </wp:anchor>
        </w:drawing>
      </w:r>
      <w:r w:rsidR="00C81449">
        <w:rPr>
          <w:noProof/>
        </w:rPr>
        <w:drawing>
          <wp:anchor distT="0" distB="0" distL="114300" distR="114300" simplePos="0" relativeHeight="251655680" behindDoc="0" locked="0" layoutInCell="1" allowOverlap="1" wp14:anchorId="684FC30A" wp14:editId="09862C4E">
            <wp:simplePos x="0" y="0"/>
            <wp:positionH relativeFrom="column">
              <wp:posOffset>-476250</wp:posOffset>
            </wp:positionH>
            <wp:positionV relativeFrom="paragraph">
              <wp:posOffset>380365</wp:posOffset>
            </wp:positionV>
            <wp:extent cx="3606165" cy="1416685"/>
            <wp:effectExtent l="0" t="0" r="0" b="0"/>
            <wp:wrapSquare wrapText="bothSides"/>
            <wp:docPr id="182" name="Picture 1" descr="2023 Ford Escape Buyer's Guide | Citrus Heights SUV Dea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2023 Ford Escape Buyer's Guide | Citrus Heights SUV Dealer"/>
                    <pic:cNvPicPr>
                      <a:picLocks noChangeAspect="1" noChangeArrowheads="1"/>
                    </pic:cNvPicPr>
                  </pic:nvPicPr>
                  <pic:blipFill>
                    <a:blip r:embed="rId55" r:link="rId56" cstate="print">
                      <a:extLst>
                        <a:ext uri="{28A0092B-C50C-407E-A947-70E740481C1C}">
                          <a14:useLocalDpi xmlns:a14="http://schemas.microsoft.com/office/drawing/2010/main" val="0"/>
                        </a:ext>
                      </a:extLst>
                    </a:blip>
                    <a:srcRect/>
                    <a:stretch>
                      <a:fillRect/>
                    </a:stretch>
                  </pic:blipFill>
                  <pic:spPr bwMode="auto">
                    <a:xfrm>
                      <a:off x="0" y="0"/>
                      <a:ext cx="3606165" cy="14166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3CE9">
        <w:rPr>
          <w:noProof/>
        </w:rPr>
        <w:pict w14:anchorId="3E6B20F1">
          <v:shapetype id="_x0000_t202" coordsize="21600,21600" o:spt="202" path="m,l,21600r21600,l21600,xe">
            <v:stroke joinstyle="miter"/>
            <v:path gradientshapeok="t" o:connecttype="rect"/>
          </v:shapetype>
          <v:shape id="_x0000_s1230" type="#_x0000_t202" style="position:absolute;left:0;text-align:left;margin-left:267.7pt;margin-top:142.15pt;width:200.7pt;height:.05pt;z-index:2516618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" stroked="f">
            <v:textbox style="mso-fit-shape-to-text:t" inset="0,0,0,0">
              <w:txbxContent>
                <w:p w14:paraId="551CF31B" w14:textId="570C608D" w:rsidR="00BF6C3C" w:rsidRPr="0071706F" w:rsidRDefault="00BF6C3C" w:rsidP="00BF6C3C">
                  <w:pPr>
                    <w:pStyle w:val="Caption"/>
                    <w:rPr>
                      <w:noProof/>
                      <w:sz w:val="21"/>
                      <w:szCs w:val="22"/>
                    </w:rPr>
                  </w:pPr>
                  <w:bookmarkStart w:id="108" w:name="_Toc183847350"/>
                  <w:r>
                    <w:t xml:space="preserve">Figure </w:t>
                  </w:r>
                  <w:fldSimple w:instr=" SEQ Figure \* ARABIC ">
                    <w:r w:rsidR="002444A8">
                      <w:rPr>
                        <w:noProof/>
                      </w:rPr>
                      <w:t>33</w:t>
                    </w:r>
                  </w:fldSimple>
                  <w:r>
                    <w:t>: Cargo hooks in the cargo space of the 2023 Ford Escape.</w:t>
                  </w:r>
                  <w:bookmarkEnd w:id="108"/>
                </w:p>
              </w:txbxContent>
            </v:textbox>
            <w10:wrap type="square"/>
          </v:shape>
        </w:pict>
      </w:r>
      <w:r w:rsidR="005A03B8">
        <w:rPr>
          <w:noProof/>
        </w:rPr>
        <w:drawing>
          <wp:anchor distT="0" distB="0" distL="114300" distR="114300" simplePos="0" relativeHeight="251656704" behindDoc="0" locked="0" layoutInCell="1" allowOverlap="1" wp14:anchorId="684FC30A" wp14:editId="776CB6AA">
            <wp:simplePos x="0" y="0"/>
            <wp:positionH relativeFrom="column">
              <wp:posOffset>-914400</wp:posOffset>
            </wp:positionH>
            <wp:positionV relativeFrom="paragraph">
              <wp:posOffset>-3173730</wp:posOffset>
            </wp:positionV>
            <wp:extent cx="3606165" cy="1416685"/>
            <wp:effectExtent l="0" t="0" r="0" b="0"/>
            <wp:wrapSquare wrapText="bothSides"/>
            <wp:docPr id="203" name="Picture 2" descr="2023 Ford Escape Buyer's Guide | Citrus Heights SUV Dea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2023 Ford Escape Buyer's Guide | Citrus Heights SUV Dealer"/>
                    <pic:cNvPicPr>
                      <a:picLocks noChangeAspect="1" noChangeArrowheads="1"/>
                    </pic:cNvPicPr>
                  </pic:nvPicPr>
                  <pic:blipFill>
                    <a:blip r:embed="rId57" r:link="rId56" cstate="print">
                      <a:extLst>
                        <a:ext uri="{28A0092B-C50C-407E-A947-70E740481C1C}">
                          <a14:useLocalDpi xmlns:a14="http://schemas.microsoft.com/office/drawing/2010/main" val="0"/>
                        </a:ext>
                      </a:extLst>
                    </a:blip>
                    <a:srcRect/>
                    <a:stretch>
                      <a:fillRect/>
                    </a:stretch>
                  </pic:blipFill>
                  <pic:spPr bwMode="auto">
                    <a:xfrm>
                      <a:off x="0" y="0"/>
                      <a:ext cx="3606165" cy="1416685"/>
                    </a:xfrm>
                    <a:prstGeom prst="rect">
                      <a:avLst/>
                    </a:prstGeom>
                    <a:noFill/>
                    <a:ln>
                      <a:noFill/>
                    </a:ln>
                  </pic:spPr>
                </pic:pic>
              </a:graphicData>
            </a:graphic>
            <wp14:sizeRelH relativeFrom="page">
              <wp14:pctWidth>0</wp14:pctWidth>
            </wp14:sizeRelH>
            <wp14:sizeRelV relativeFrom="page">
              <wp14:pctHeight>0</wp14:pctHeight>
            </wp14:sizeRelV>
          </wp:anchor>
        </w:drawing>
      </w:r>
      <w:r w:rsidR="00713CE9">
        <w:rPr>
          <w:noProof/>
        </w:rPr>
        <w:pict w14:anchorId="5361F332">
          <v:shape id="Text Box 1" o:spid="_x0000_s1229" type="#_x0000_t202" style="position:absolute;left:0;text-align:left;margin-left:267.7pt;margin-top:151.3pt;width:200.7pt;height:.05pt;z-index:2516608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" stroked="f">
            <v:textbox style="mso-fit-shape-to-text:t" inset="0,0,0,0">
              <w:txbxContent>
                <w:p w14:paraId="6664966E" w14:textId="32CCB2C9" w:rsidR="00BF6C3C" w:rsidRPr="0071706F" w:rsidRDefault="00BF6C3C" w:rsidP="00BF6C3C">
                  <w:pPr>
                    <w:pStyle w:val="Caption"/>
                    <w:rPr>
                      <w:noProof/>
                      <w:sz w:val="21"/>
                      <w:szCs w:val="22"/>
                    </w:rPr>
                  </w:pPr>
                  <w:bookmarkStart w:id="109" w:name="_Toc183847351"/>
                  <w:r w:rsidRPr="00D35C87">
                    <w:rPr>
                      <w:sz w:val="21"/>
                      <w:szCs w:val="21"/>
                    </w:rPr>
                    <w:t xml:space="preserve">Figure </w:t>
                  </w:r>
                  <w:r w:rsidRPr="00D35C87">
                    <w:rPr>
                      <w:sz w:val="21"/>
                      <w:szCs w:val="21"/>
                    </w:rPr>
                    <w:fldChar w:fldCharType="begin"/>
                  </w:r>
                  <w:r w:rsidRPr="00D35C87">
                    <w:rPr>
                      <w:sz w:val="21"/>
                      <w:szCs w:val="21"/>
                    </w:rPr>
                    <w:instrText xml:space="preserve"> SEQ Figure \* ARABIC </w:instrText>
                  </w:r>
                  <w:r w:rsidRPr="00D35C87">
                    <w:rPr>
                      <w:sz w:val="21"/>
                      <w:szCs w:val="21"/>
                    </w:rPr>
                    <w:fldChar w:fldCharType="separate"/>
                  </w:r>
                  <w:r w:rsidR="002444A8">
                    <w:rPr>
                      <w:noProof/>
                      <w:sz w:val="21"/>
                      <w:szCs w:val="21"/>
                    </w:rPr>
                    <w:t>34</w:t>
                  </w:r>
                  <w:r w:rsidRPr="00D35C87">
                    <w:rPr>
                      <w:sz w:val="21"/>
                      <w:szCs w:val="21"/>
                    </w:rPr>
                    <w:fldChar w:fldCharType="end"/>
                  </w:r>
                  <w:r w:rsidRPr="00D35C87">
                    <w:rPr>
                      <w:sz w:val="21"/>
                      <w:szCs w:val="21"/>
                    </w:rPr>
                    <w:t>: Cargo hooks in the cargo space of the 2023 Ford Escape.</w:t>
                  </w:r>
                  <w:bookmarkEnd w:id="109"/>
                </w:p>
              </w:txbxContent>
            </v:textbox>
            <w10:wrap type="square"/>
          </v:shape>
        </w:pict>
      </w:r>
      <w:r w:rsidR="00BF6C3C">
        <w:rPr>
          <w:noProof/>
        </w:rPr>
        <w:drawing>
          <wp:anchor distT="0" distB="0" distL="114300" distR="114300" simplePos="0" relativeHeight="251657728" behindDoc="0" locked="0" layoutInCell="1" allowOverlap="1" wp14:anchorId="2ED98F18" wp14:editId="26D865C5">
            <wp:simplePos x="0" y="0"/>
            <wp:positionH relativeFrom="column">
              <wp:posOffset>3399790</wp:posOffset>
            </wp:positionH>
            <wp:positionV relativeFrom="paragraph">
              <wp:posOffset>45899</wp:posOffset>
            </wp:positionV>
            <wp:extent cx="2548890" cy="1702435"/>
            <wp:effectExtent l="0" t="0" r="0" b="0"/>
            <wp:wrapSquare wrapText="bothSides"/>
            <wp:docPr id="401312680" name="Picture 4" descr="The trunk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212709" name="Picture 4" descr="The trunk of a car&#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548890" cy="1702435"/>
                    </a:xfrm>
                    <a:prstGeom prst="rect">
                      <a:avLst/>
                    </a:prstGeom>
                  </pic:spPr>
                </pic:pic>
              </a:graphicData>
            </a:graphic>
            <wp14:sizeRelH relativeFrom="page">
              <wp14:pctWidth>0</wp14:pctWidth>
            </wp14:sizeRelH>
            <wp14:sizeRelV relativeFrom="page">
              <wp14:pctHeight>0</wp14:pctHeight>
            </wp14:sizeRelV>
          </wp:anchor>
        </w:drawing>
      </w:r>
      <w:r w:rsidR="00713CE9">
        <w:rPr>
          <w:noProof/>
        </w:rPr>
        <w:pict w14:anchorId="09144C65">
          <v:shape id="_x0000_s1231" type="#_x0000_t202" style="position:absolute;left:0;text-align:left;margin-left:267.7pt;margin-top:151.3pt;width:200.7pt;height:.05pt;z-index:25165977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" stroked="f">
            <v:textbox style="mso-next-textbox:#_x0000_s1231;mso-fit-shape-to-text:t" inset="0,0,0,0">
              <w:txbxContent>
                <w:p w14:paraId="4703EF68" w14:textId="1448BC5F" w:rsidR="00BF6C3C" w:rsidRPr="0071706F" w:rsidRDefault="00BF6C3C" w:rsidP="00BF6C3C">
                  <w:pPr>
                    <w:pStyle w:val="Caption"/>
                    <w:rPr>
                      <w:noProof/>
                      <w:sz w:val="21"/>
                      <w:szCs w:val="22"/>
                    </w:rPr>
                  </w:pPr>
                  <w:bookmarkStart w:id="110" w:name="_Toc183847352"/>
                  <w:r w:rsidRPr="00D35C87">
                    <w:rPr>
                      <w:sz w:val="21"/>
                      <w:szCs w:val="21"/>
                    </w:rPr>
                    <w:t xml:space="preserve">Figure </w:t>
                  </w:r>
                  <w:r w:rsidRPr="00D35C87">
                    <w:rPr>
                      <w:sz w:val="21"/>
                      <w:szCs w:val="21"/>
                    </w:rPr>
                    <w:fldChar w:fldCharType="begin"/>
                  </w:r>
                  <w:r w:rsidRPr="00D35C87">
                    <w:rPr>
                      <w:sz w:val="21"/>
                      <w:szCs w:val="21"/>
                    </w:rPr>
                    <w:instrText xml:space="preserve"> SEQ Figure \* ARABIC </w:instrText>
                  </w:r>
                  <w:r w:rsidRPr="00D35C87">
                    <w:rPr>
                      <w:sz w:val="21"/>
                      <w:szCs w:val="21"/>
                    </w:rPr>
                    <w:fldChar w:fldCharType="separate"/>
                  </w:r>
                  <w:r w:rsidR="002444A8">
                    <w:rPr>
                      <w:noProof/>
                      <w:sz w:val="21"/>
                      <w:szCs w:val="21"/>
                    </w:rPr>
                    <w:t>35</w:t>
                  </w:r>
                  <w:r w:rsidRPr="00D35C87">
                    <w:rPr>
                      <w:sz w:val="21"/>
                      <w:szCs w:val="21"/>
                    </w:rPr>
                    <w:fldChar w:fldCharType="end"/>
                  </w:r>
                  <w:r w:rsidRPr="00D35C87">
                    <w:rPr>
                      <w:sz w:val="21"/>
                      <w:szCs w:val="21"/>
                    </w:rPr>
                    <w:t>: Cargo hooks in the cargo space of the 2023 Ford Escape.</w:t>
                  </w:r>
                  <w:bookmarkEnd w:id="110"/>
                </w:p>
              </w:txbxContent>
            </v:textbox>
            <w10:wrap type="square"/>
          </v:shape>
        </w:pict>
      </w:r>
    </w:p>
    <w:p w14:paraId="15477C85" w14:textId="5F8BEE34" w:rsidR="00BF6C3C" w:rsidRDefault="005A03B8" w:rsidP="00BF6C3C">
      <w:pPr>
        <w:keepNext/>
        <w:jc w:val="both"/>
      </w:pPr>
      <w:r>
        <w:rPr>
          <w:noProof/>
        </w:rPr>
        <w:drawing>
          <wp:inline distT="0" distB="0" distL="0" distR="0" wp14:anchorId="40B92F3E" wp14:editId="1DC130B4">
            <wp:extent cx="3604260" cy="1415415"/>
            <wp:effectExtent l="0" t="0" r="0" b="0"/>
            <wp:docPr id="2" name="Picture 2" descr="2023 Ford Escape Buyer's Guide | Citrus Heights SUV Dea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23 Ford Escape Buyer's Guide | Citrus Heights SUV Dealer"/>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604260" cy="1415415"/>
                    </a:xfrm>
                    <a:prstGeom prst="rect">
                      <a:avLst/>
                    </a:prstGeom>
                    <a:noFill/>
                    <a:ln>
                      <a:noFill/>
                    </a:ln>
                  </pic:spPr>
                </pic:pic>
              </a:graphicData>
            </a:graphic>
          </wp:inline>
        </w:drawing>
      </w:r>
    </w:p>
    <w:p w14:paraId="5D01D160" w14:textId="50B3BE82" w:rsidR="00177C16" w:rsidRPr="00D7081A" w:rsidRDefault="00BF6C3C" w:rsidP="00BF6C3C">
      <w:pPr>
        <w:pStyle w:val="Caption"/>
        <w:jc w:val="both"/>
      </w:pPr>
      <w:bookmarkStart w:id="111" w:name="_Toc183847353"/>
      <w:r>
        <w:t xml:space="preserve">Figure </w:t>
      </w:r>
      <w:fldSimple w:instr=" SEQ Figure \* ARABIC ">
        <w:r w:rsidR="002444A8">
          <w:rPr>
            <w:noProof/>
          </w:rPr>
          <w:t>36</w:t>
        </w:r>
      </w:fldSimple>
      <w:r>
        <w:t>: 2023 Ford Escape to be rented for transportation.</w:t>
      </w:r>
      <w:bookmarkEnd w:id="111"/>
    </w:p>
    <w:p w14:paraId="59541DFE" w14:textId="5B043740" w:rsidR="000B24C8" w:rsidRDefault="000B24C8" w:rsidP="000B24C8">
      <w:pPr>
        <w:pStyle w:val="Heading3"/>
      </w:pPr>
      <w:bookmarkStart w:id="112" w:name="_Toc183847295"/>
      <w:r>
        <w:t xml:space="preserve">Plan </w:t>
      </w:r>
      <w:r w:rsidR="00E46AA4">
        <w:t>B</w:t>
      </w:r>
      <w:ins w:id="113" w:author="Microsoft Word" w:date="2024-11-30T07:58:00Z" w16du:dateUtc="2024-11-30T12:58:00Z">
        <w:r w:rsidR="00E46AA4">
          <w:t>BBBBBBB</w:t>
        </w:r>
        <w:r>
          <w:t>A</w:t>
        </w:r>
      </w:ins>
      <w:r>
        <w:t xml:space="preserve">: </w:t>
      </w:r>
      <w:r w:rsidR="006E01D5">
        <w:t>FedEx Land Freight by Truck</w:t>
      </w:r>
      <w:bookmarkEnd w:id="112"/>
    </w:p>
    <w:p w14:paraId="476082E8" w14:textId="29890AE6" w:rsidR="000B24C8" w:rsidRPr="00E1514D" w:rsidRDefault="001C521E" w:rsidP="00661365">
      <w:pPr>
        <w:jc w:val="both"/>
      </w:pPr>
      <w:r>
        <w:t xml:space="preserve">In the case that </w:t>
      </w:r>
      <w:r w:rsidR="00F94842">
        <w:t xml:space="preserve">the 2023 Ford Escape or similar mid-size SUV cannot be </w:t>
      </w:r>
      <w:r w:rsidR="00D7081A">
        <w:t xml:space="preserve">rented by the QHDT team, the VBM will be </w:t>
      </w:r>
      <w:r w:rsidR="00A67D27">
        <w:t xml:space="preserve">land freighted by FedEx </w:t>
      </w:r>
      <w:r w:rsidR="0034249C">
        <w:t>Freight Shipping Services. The team will diss</w:t>
      </w:r>
      <w:r w:rsidR="008C78EC">
        <w:t>emble the machine and pack it into a wooden crate</w:t>
      </w:r>
      <w:r w:rsidR="00F540A0">
        <w:t xml:space="preserve"> to be shipped by FedEx via </w:t>
      </w:r>
      <w:r w:rsidR="002123CC">
        <w:t>Less Than Truckload (LTL) Freight shipping</w:t>
      </w:r>
      <w:r w:rsidR="00A03BA2">
        <w:t xml:space="preserve"> from Kingston, Ontario, Canada to Bastrop, Texas, USA. </w:t>
      </w:r>
    </w:p>
    <w:p w14:paraId="0F183A82" w14:textId="416888BC" w:rsidR="00872824" w:rsidRDefault="00B06A9D" w:rsidP="00661365">
      <w:pPr>
        <w:jc w:val="both"/>
      </w:pPr>
      <w:r>
        <w:lastRenderedPageBreak/>
        <w:t>The quoted freight details are as following:</w:t>
      </w:r>
    </w:p>
    <w:p w14:paraId="0CEB2253" w14:textId="0F6F06DD" w:rsidR="00B06A9D" w:rsidRDefault="006E01D5" w:rsidP="00661365">
      <w:pPr>
        <w:jc w:val="both"/>
      </w:pPr>
      <w:r>
        <w:rPr>
          <w:b/>
          <w:bCs/>
        </w:rPr>
        <w:t>Estimated s</w:t>
      </w:r>
      <w:r w:rsidR="00D551DB">
        <w:rPr>
          <w:b/>
          <w:bCs/>
        </w:rPr>
        <w:t xml:space="preserve">hipping time: </w:t>
      </w:r>
      <w:r w:rsidR="00D551DB">
        <w:t>5 business days</w:t>
      </w:r>
    </w:p>
    <w:p w14:paraId="5A3B6681" w14:textId="46C2068C" w:rsidR="00D551DB" w:rsidRDefault="006E01D5" w:rsidP="00661365">
      <w:pPr>
        <w:jc w:val="both"/>
      </w:pPr>
      <w:r>
        <w:rPr>
          <w:b/>
          <w:bCs/>
        </w:rPr>
        <w:t>Estimated c</w:t>
      </w:r>
      <w:r w:rsidR="00D551DB">
        <w:rPr>
          <w:b/>
          <w:bCs/>
        </w:rPr>
        <w:t>ost:</w:t>
      </w:r>
      <w:r w:rsidR="00D551DB">
        <w:t xml:space="preserve"> $3,000 CAD </w:t>
      </w:r>
      <w:r w:rsidR="00E84FBD">
        <w:t>each way.</w:t>
      </w:r>
    </w:p>
    <w:p w14:paraId="6FDEB67C" w14:textId="05E6279A" w:rsidR="00E84FBD" w:rsidRPr="00D551DB" w:rsidRDefault="007A120C" w:rsidP="00661365">
      <w:pPr>
        <w:jc w:val="both"/>
      </w:pPr>
      <w:r>
        <w:t xml:space="preserve">Given the </w:t>
      </w:r>
      <w:r w:rsidR="000168F1">
        <w:t>5</w:t>
      </w:r>
      <w:r w:rsidR="000671C3">
        <w:t>-</w:t>
      </w:r>
      <w:r w:rsidR="000168F1">
        <w:t xml:space="preserve">day lead time, QHDT will pack and ship the VBM </w:t>
      </w:r>
      <w:r w:rsidR="0099336A">
        <w:t xml:space="preserve">by no later than </w:t>
      </w:r>
      <w:r w:rsidR="0028777F">
        <w:t>March 17, 2025</w:t>
      </w:r>
      <w:r w:rsidR="00160671">
        <w:t>,</w:t>
      </w:r>
      <w:r w:rsidR="00163D4C">
        <w:t xml:space="preserve"> to ensure th</w:t>
      </w:r>
      <w:r w:rsidR="00303570">
        <w:t xml:space="preserve">e machine is at </w:t>
      </w:r>
      <w:r w:rsidR="003848C3">
        <w:t xml:space="preserve">NABC 2025 </w:t>
      </w:r>
      <w:r w:rsidR="00E70DDF">
        <w:t xml:space="preserve">for the competition’s May 23, </w:t>
      </w:r>
      <w:proofErr w:type="gramStart"/>
      <w:r w:rsidR="00E70DDF">
        <w:t>2025</w:t>
      </w:r>
      <w:proofErr w:type="gramEnd"/>
      <w:r w:rsidR="00E70DDF">
        <w:t xml:space="preserve"> start date. </w:t>
      </w:r>
      <w:r w:rsidR="000671C3">
        <w:t>Following the competition’s conclusion, the VBM will be repackaged into the crate and LTL freighted back to Kingston, Canada from Bastrop, USA via the same FedEx service.</w:t>
      </w:r>
    </w:p>
    <w:p w14:paraId="6A171C9F" w14:textId="77777777" w:rsidR="00D35C87" w:rsidRDefault="000953C0" w:rsidP="00D35C87">
      <w:pPr>
        <w:keepNext/>
        <w:jc w:val="both"/>
      </w:pPr>
      <w:r>
        <w:rPr>
          <w:noProof/>
        </w:rPr>
        <w:drawing>
          <wp:inline distT="0" distB="0" distL="0" distR="0" wp14:anchorId="362C20D1" wp14:editId="34CB0968">
            <wp:extent cx="5943600" cy="3362960"/>
            <wp:effectExtent l="0" t="0" r="0" b="0"/>
            <wp:docPr id="208875768" name="Picture 6" descr="A calendar with numbers and a number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75768" name="Picture 6" descr="A calendar with numbers and a number on i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943600" cy="3362960"/>
                    </a:xfrm>
                    <a:prstGeom prst="rect">
                      <a:avLst/>
                    </a:prstGeom>
                  </pic:spPr>
                </pic:pic>
              </a:graphicData>
            </a:graphic>
          </wp:inline>
        </w:drawing>
      </w:r>
    </w:p>
    <w:p w14:paraId="6EF1AAB4" w14:textId="41EE6E9F" w:rsidR="00160671" w:rsidRPr="00D551DB" w:rsidRDefault="00D35C87" w:rsidP="00D35C87">
      <w:pPr>
        <w:pStyle w:val="Caption"/>
        <w:jc w:val="both"/>
      </w:pPr>
      <w:bookmarkStart w:id="114" w:name="_Toc183847354"/>
      <w:r>
        <w:t xml:space="preserve">Figure </w:t>
      </w:r>
      <w:fldSimple w:instr=" SEQ Figure \* ARABIC ">
        <w:r w:rsidR="002444A8">
          <w:rPr>
            <w:noProof/>
          </w:rPr>
          <w:t>37</w:t>
        </w:r>
      </w:fldSimple>
      <w:r>
        <w:t>: Projected FedEx LTL Freight transportation timeline.</w:t>
      </w:r>
      <w:bookmarkEnd w:id="114"/>
    </w:p>
    <w:p w14:paraId="163C493D" w14:textId="120E667F" w:rsidR="00824C6C" w:rsidRDefault="00CB78B3" w:rsidP="00CB78B3">
      <w:pPr>
        <w:pStyle w:val="Heading2"/>
      </w:pPr>
      <w:bookmarkStart w:id="115" w:name="_Toc183847296"/>
      <w:r>
        <w:t xml:space="preserve">5.4 </w:t>
      </w:r>
      <w:r w:rsidR="004A1D8A">
        <w:t xml:space="preserve">Transportation load </w:t>
      </w:r>
      <w:r w:rsidR="00EA5D77">
        <w:t>analysis</w:t>
      </w:r>
      <w:bookmarkEnd w:id="115"/>
    </w:p>
    <w:p w14:paraId="29277CC4" w14:textId="06A0FC7A" w:rsidR="00EA5D77" w:rsidRDefault="00EA5D77" w:rsidP="00A24821">
      <w:r>
        <w:t>Forces to consider during transpor</w:t>
      </w:r>
      <w:r w:rsidR="00A24821">
        <w:t>t</w:t>
      </w:r>
    </w:p>
    <w:p w14:paraId="2100D035" w14:textId="46BC5822" w:rsidR="00A24821" w:rsidRDefault="00A24821" w:rsidP="00A24821">
      <w:r>
        <w:t>Static forces</w:t>
      </w:r>
    </w:p>
    <w:p w14:paraId="5BBF900E" w14:textId="37A511DA" w:rsidR="00A24821" w:rsidRDefault="00A24821" w:rsidP="00A24821">
      <w:pPr>
        <w:pStyle w:val="ListParagraph"/>
        <w:numPr>
          <w:ilvl w:val="0"/>
          <w:numId w:val="10"/>
        </w:numPr>
      </w:pPr>
      <w:r>
        <w:t>Weight of the cargo, or the VBM and its components, including the packaging.</w:t>
      </w:r>
    </w:p>
    <w:p w14:paraId="7AC76611" w14:textId="53296D0B" w:rsidR="00A24821" w:rsidRDefault="00A24821" w:rsidP="00A24821">
      <w:pPr>
        <w:pStyle w:val="ListParagraph"/>
        <w:numPr>
          <w:ilvl w:val="0"/>
          <w:numId w:val="10"/>
        </w:numPr>
      </w:pPr>
      <w:r>
        <w:t xml:space="preserve">This will be around </w:t>
      </w:r>
      <w:r w:rsidR="00207120">
        <w:t xml:space="preserve">800 pounds, the potential for a </w:t>
      </w:r>
      <w:r w:rsidR="009E6C49">
        <w:t>~</w:t>
      </w:r>
      <w:r w:rsidR="00DB111F">
        <w:t>20-</w:t>
      </w:r>
      <w:proofErr w:type="gramStart"/>
      <w:r w:rsidR="00DB111F">
        <w:t>50 pound</w:t>
      </w:r>
      <w:proofErr w:type="gramEnd"/>
      <w:r w:rsidR="00DB111F">
        <w:t xml:space="preserve"> packaging</w:t>
      </w:r>
    </w:p>
    <w:p w14:paraId="100EB164" w14:textId="16B82FAF" w:rsidR="00EA5D77" w:rsidRDefault="00DB111F" w:rsidP="00DB111F">
      <w:r>
        <w:t>Dynamic Forces</w:t>
      </w:r>
    </w:p>
    <w:p w14:paraId="20691324" w14:textId="63C05932" w:rsidR="00DB111F" w:rsidRDefault="00DB111F" w:rsidP="00DB111F">
      <w:pPr>
        <w:pStyle w:val="ListParagraph"/>
        <w:numPr>
          <w:ilvl w:val="0"/>
          <w:numId w:val="10"/>
        </w:numPr>
      </w:pPr>
      <w:r>
        <w:t>Forces due to acceleration, deceleration and vibration need to be considered during transportation. Will be expressed as multiples of gravity.</w:t>
      </w:r>
    </w:p>
    <w:p w14:paraId="082D4172" w14:textId="759A6DA0" w:rsidR="00DB111F" w:rsidRDefault="00DB111F" w:rsidP="00635E32">
      <w:pPr>
        <w:pStyle w:val="Heading3"/>
        <w:numPr>
          <w:ilvl w:val="2"/>
          <w:numId w:val="25"/>
        </w:numPr>
      </w:pPr>
      <w:bookmarkStart w:id="116" w:name="_Toc183847297"/>
      <w:r>
        <w:t>Road Transportation</w:t>
      </w:r>
      <w:bookmarkEnd w:id="116"/>
    </w:p>
    <w:p w14:paraId="521F84B2" w14:textId="77777777" w:rsidR="00CC74F7" w:rsidRDefault="00523F7B" w:rsidP="00CC74F7">
      <w:r>
        <w:t>Th</w:t>
      </w:r>
      <w:r w:rsidR="00BC0AE7">
        <w:t xml:space="preserve">e general </w:t>
      </w:r>
      <w:r w:rsidR="00966A04">
        <w:t xml:space="preserve">loads which will be experienced </w:t>
      </w:r>
      <w:r w:rsidR="00F51B50">
        <w:t xml:space="preserve">for during transportation will be from </w:t>
      </w:r>
    </w:p>
    <w:p w14:paraId="59FA4384" w14:textId="443792F2" w:rsidR="00DB111F" w:rsidRDefault="00B74039" w:rsidP="00DB111F">
      <w:pPr>
        <w:pStyle w:val="ListParagraph"/>
        <w:numPr>
          <w:ilvl w:val="0"/>
          <w:numId w:val="10"/>
        </w:numPr>
      </w:pPr>
      <w:r>
        <w:t>B</w:t>
      </w:r>
      <w:r w:rsidR="00F51B50">
        <w:t>raking and acceleration</w:t>
      </w:r>
      <w:r w:rsidR="00F40BFE">
        <w:t>, (Longitudinal)</w:t>
      </w:r>
    </w:p>
    <w:p w14:paraId="6BD8213D" w14:textId="13D7EAA1" w:rsidR="0071301C" w:rsidRDefault="00CC74F7" w:rsidP="0071301C">
      <w:pPr>
        <w:pStyle w:val="ListParagraph"/>
        <w:numPr>
          <w:ilvl w:val="1"/>
          <w:numId w:val="10"/>
        </w:numPr>
      </w:pPr>
      <w:r>
        <w:lastRenderedPageBreak/>
        <w:t>This type of acceleration is typically around 0.5g to 1.0g</w:t>
      </w:r>
    </w:p>
    <w:p w14:paraId="7FD445EB" w14:textId="0BB832E1" w:rsidR="00CC74F7" w:rsidRDefault="00CC74F7" w:rsidP="00CC74F7">
      <w:pPr>
        <w:pStyle w:val="ListParagraph"/>
        <w:numPr>
          <w:ilvl w:val="0"/>
          <w:numId w:val="10"/>
        </w:numPr>
      </w:pPr>
      <w:r>
        <w:t>Lateral Forces, such as during corning or lane changes</w:t>
      </w:r>
    </w:p>
    <w:p w14:paraId="5D62F064" w14:textId="35086F6A" w:rsidR="00CC74F7" w:rsidRDefault="00B74039" w:rsidP="00CC74F7">
      <w:pPr>
        <w:pStyle w:val="ListParagraph"/>
        <w:numPr>
          <w:ilvl w:val="1"/>
          <w:numId w:val="10"/>
        </w:numPr>
      </w:pPr>
      <w:r>
        <w:t>Acceleration around 0.3g to 0.5g</w:t>
      </w:r>
    </w:p>
    <w:p w14:paraId="68496C63" w14:textId="7CF299F7" w:rsidR="00B74039" w:rsidRDefault="00B74039" w:rsidP="00B74039">
      <w:pPr>
        <w:pStyle w:val="ListParagraph"/>
        <w:numPr>
          <w:ilvl w:val="0"/>
          <w:numId w:val="10"/>
        </w:numPr>
      </w:pPr>
      <w:r>
        <w:t xml:space="preserve">Vertical Vibrations </w:t>
      </w:r>
    </w:p>
    <w:p w14:paraId="46E087B0" w14:textId="5E6AE203" w:rsidR="00B74039" w:rsidRDefault="00B74039" w:rsidP="00B74039">
      <w:pPr>
        <w:pStyle w:val="ListParagraph"/>
        <w:numPr>
          <w:ilvl w:val="1"/>
          <w:numId w:val="10"/>
        </w:numPr>
      </w:pPr>
      <w:r>
        <w:t>Accelerations around 0.2g to 0.5g</w:t>
      </w:r>
    </w:p>
    <w:p w14:paraId="03F5BAC7" w14:textId="3FD1C7F5" w:rsidR="00550B38" w:rsidRDefault="00F40BFE" w:rsidP="00550B38">
      <w:r>
        <w:t xml:space="preserve">Modelling should include combined cases, where </w:t>
      </w:r>
      <w:r w:rsidR="004527A2">
        <w:t>braking, corning and vibrations are all considered to simulate realistic conditions</w:t>
      </w:r>
      <w:r w:rsidR="00550B38">
        <w:t>. Such as:</w:t>
      </w:r>
    </w:p>
    <w:p w14:paraId="228BA998" w14:textId="1B2457D5" w:rsidR="001C34E9" w:rsidRDefault="001C34E9" w:rsidP="001C34E9">
      <w:pPr>
        <w:pStyle w:val="ListParagraph"/>
        <w:numPr>
          <w:ilvl w:val="0"/>
          <w:numId w:val="10"/>
        </w:numPr>
      </w:pPr>
      <w:r>
        <w:t xml:space="preserve">0.6g longitudinal, 0.2g lateral and 0.2g vertical all together. </w:t>
      </w:r>
    </w:p>
    <w:p w14:paraId="53F16BD0" w14:textId="75655BAF" w:rsidR="00BE4C59" w:rsidRDefault="00BE4C59" w:rsidP="0018100C">
      <w:pPr>
        <w:pStyle w:val="Heading3"/>
        <w:numPr>
          <w:ilvl w:val="2"/>
          <w:numId w:val="25"/>
        </w:numPr>
      </w:pPr>
      <w:bookmarkStart w:id="117" w:name="_Toc183847298"/>
      <w:r>
        <w:t>S</w:t>
      </w:r>
      <w:r w:rsidR="001B0C04">
        <w:t xml:space="preserve">ecuring </w:t>
      </w:r>
      <w:r>
        <w:t>machine</w:t>
      </w:r>
      <w:bookmarkEnd w:id="117"/>
    </w:p>
    <w:p w14:paraId="2CAFF561" w14:textId="7195BC26" w:rsidR="0018100C" w:rsidRPr="0018100C" w:rsidRDefault="0018100C" w:rsidP="0018100C">
      <w:r>
        <w:t xml:space="preserve">For Plan A the team will drive the VBM to Texas in a car, with it packaged and secured in the back. This analysis is provided that the team goes with this option. If this option is not feasible, the team will </w:t>
      </w:r>
      <w:r w:rsidR="00857C8F">
        <w:t xml:space="preserve">send the VBM with </w:t>
      </w:r>
      <w:proofErr w:type="spellStart"/>
      <w:r w:rsidR="00857C8F">
        <w:t>Fedex</w:t>
      </w:r>
      <w:proofErr w:type="spellEnd"/>
      <w:r w:rsidR="00857C8F">
        <w:t xml:space="preserve"> who will be responsible for securing the load</w:t>
      </w:r>
      <w:r w:rsidR="009A3892">
        <w:t>.</w:t>
      </w:r>
    </w:p>
    <w:p w14:paraId="138D6430" w14:textId="5F26936A" w:rsidR="001B0C04" w:rsidRDefault="001B0C04" w:rsidP="001B0C04">
      <w:pPr>
        <w:jc w:val="both"/>
      </w:pPr>
      <w:r>
        <w:t xml:space="preserve">How the machine will be secured packed into a wooden crate, crate will be secured with a </w:t>
      </w:r>
      <w:proofErr w:type="gramStart"/>
      <w:r w:rsidR="00E150C4">
        <w:t>heavy duty</w:t>
      </w:r>
      <w:proofErr w:type="gramEnd"/>
      <w:r w:rsidR="00E150C4">
        <w:t xml:space="preserve"> </w:t>
      </w:r>
      <w:r>
        <w:t>cargo net, bungee cords, ropes</w:t>
      </w:r>
      <w:r w:rsidR="00EF2FE0">
        <w:t xml:space="preserve">, heavy duty rachet straps with the ability to </w:t>
      </w:r>
      <w:r w:rsidR="002A00E9">
        <w:t>secure items &lt;1000 pounds</w:t>
      </w:r>
      <w:r>
        <w:t xml:space="preserve">. </w:t>
      </w:r>
    </w:p>
    <w:p w14:paraId="7C477D59" w14:textId="0371BF75" w:rsidR="002A00E9" w:rsidRDefault="00116EC3" w:rsidP="002A00E9">
      <w:pPr>
        <w:keepNext/>
        <w:jc w:val="center"/>
      </w:pPr>
      <w:r>
        <w:rPr>
          <w:noProof/>
        </w:rPr>
        <w:drawing>
          <wp:inline distT="0" distB="0" distL="0" distR="0" wp14:anchorId="2D22E87F" wp14:editId="071E93AF">
            <wp:extent cx="2489200" cy="2489200"/>
            <wp:effectExtent l="0" t="0" r="0" b="0"/>
            <wp:docPr id="1036119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0031" cy="2490031"/>
                    </a:xfrm>
                    <a:prstGeom prst="rect">
                      <a:avLst/>
                    </a:prstGeom>
                    <a:noFill/>
                  </pic:spPr>
                </pic:pic>
              </a:graphicData>
            </a:graphic>
          </wp:inline>
        </w:drawing>
      </w:r>
      <w:r w:rsidR="002A00E9">
        <w:rPr>
          <w:noProof/>
        </w:rPr>
        <w:drawing>
          <wp:inline distT="0" distB="0" distL="0" distR="0" wp14:anchorId="3DCA9827" wp14:editId="7246192F">
            <wp:extent cx="2581564" cy="2581564"/>
            <wp:effectExtent l="0" t="0" r="0" b="0"/>
            <wp:docPr id="1" name="Picture 1" descr="Heavy-Duty Ratchet Tie-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eavy-Duty Ratchet Tie-Down"/>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84066" cy="2584066"/>
                    </a:xfrm>
                    <a:prstGeom prst="rect">
                      <a:avLst/>
                    </a:prstGeom>
                    <a:noFill/>
                    <a:ln>
                      <a:noFill/>
                    </a:ln>
                  </pic:spPr>
                </pic:pic>
              </a:graphicData>
            </a:graphic>
          </wp:inline>
        </w:drawing>
      </w:r>
    </w:p>
    <w:p w14:paraId="5DA0A9F4" w14:textId="617E8702" w:rsidR="002A00E9" w:rsidRDefault="002A00E9" w:rsidP="002A00E9">
      <w:pPr>
        <w:pStyle w:val="Caption"/>
      </w:pPr>
      <w:bookmarkStart w:id="118" w:name="_Toc183847355"/>
      <w:r>
        <w:t xml:space="preserve">Figure </w:t>
      </w:r>
      <w:fldSimple w:instr=" SEQ Figure \* ARABIC ">
        <w:r w:rsidR="002444A8">
          <w:rPr>
            <w:noProof/>
          </w:rPr>
          <w:t>38</w:t>
        </w:r>
      </w:fldSimple>
      <w:r>
        <w:t xml:space="preserve">: Examples of items used for securing the VBM in the back of the car </w:t>
      </w:r>
      <w:r w:rsidR="004F1E45">
        <w:fldChar w:fldCharType="begin"/>
      </w:r>
      <w:r w:rsidR="00783D44">
        <w:instrText xml:space="preserve"> ADDIN ZOTERO_ITEM CSL_CITATION {"citationID":"6YC1X75C","properties":{"formattedCitation":"[4], [5]","plainCitation":"[4], [5]","noteIndex":0},"citationItems":[{"id":995,"uris":["http://zotero.org/groups/5660671/items/6ZWZKACL"],"itemData":{"id":995,"type":"document","title":"Heavy-Duty Ratchet Tie-Down","URL":"https://can-am-shop.brp.com/off-road/ca/en/715006227-heavy-duty-ratchet-tie-down.html?gad_source=1&amp;gclid=CjwKCAiA6aW6BhBqEiwA6KzDcw9F1cp4KCvVN_U28JGeEZVapkrImkvFx4-XxrjIUtUR-fhj3lq9HhoCzC4QAvD_BwE&amp;gclsrc=aw.ds","author":[{"literal":"Can-am"}]}},{"id":992,"uris":["http://zotero.org/groups/5660671/items/Y9YB4JNA"],"itemData":{"id":992,"type":"document","title":"6.75 ft. x 8 ft. Heavy-Duty Cargo Net Integrated Mesh Adjustable Load Certified Attachment Straps and Bag Included","URL":"https://www.homedepot.com/p/GLADIATOR-Cargo-Nets-6-75-ft-x-8-ft-Heavy-Duty-Cargo-Net-Integrated-Mesh-Adjustable-Load-Certified-Attachment-Straps-and-Bag-Included-MGN-100/301829235","author":[{"literal":"The Home Depot"}]}}],"schema":"https://github.com/citation-style-language/schema/raw/master/csl-citation.json"} </w:instrText>
      </w:r>
      <w:r w:rsidR="004F1E45">
        <w:fldChar w:fldCharType="separate"/>
      </w:r>
      <w:r w:rsidR="00783D44" w:rsidRPr="00783D44">
        <w:t>[4], [5]</w:t>
      </w:r>
      <w:r w:rsidR="004F1E45">
        <w:fldChar w:fldCharType="end"/>
      </w:r>
      <w:r w:rsidR="00783D44">
        <w:t>,</w:t>
      </w:r>
      <w:bookmarkEnd w:id="118"/>
      <w:r w:rsidR="00783D44">
        <w:t xml:space="preserve"> </w:t>
      </w:r>
    </w:p>
    <w:p w14:paraId="2923FB01" w14:textId="15A6C4AB" w:rsidR="006F5CB6" w:rsidRPr="00CB78B3" w:rsidRDefault="002A00E9" w:rsidP="00116EC3">
      <w:pPr>
        <w:jc w:val="center"/>
      </w:pPr>
      <w:r w:rsidRPr="002A00E9">
        <w:rPr>
          <w:noProof/>
        </w:rPr>
        <w:t xml:space="preserve"> </w:t>
      </w:r>
    </w:p>
    <w:p w14:paraId="21D2639B" w14:textId="57311ED1" w:rsidR="00824C6C" w:rsidRDefault="000115D2" w:rsidP="003E14FC">
      <w:pPr>
        <w:pStyle w:val="Heading3"/>
        <w:numPr>
          <w:ilvl w:val="2"/>
          <w:numId w:val="25"/>
        </w:numPr>
      </w:pPr>
      <w:bookmarkStart w:id="119" w:name="_Toc183847299"/>
      <w:r>
        <w:t>F</w:t>
      </w:r>
      <w:r w:rsidR="00824C6C" w:rsidRPr="00FF5344">
        <w:t>irst principles calculation for safety factor</w:t>
      </w:r>
      <w:bookmarkEnd w:id="119"/>
    </w:p>
    <w:p w14:paraId="79A201EF" w14:textId="505DB478" w:rsidR="003E14FC" w:rsidRDefault="003E14FC" w:rsidP="003E14FC">
      <w:pPr>
        <w:ind w:left="360"/>
      </w:pPr>
      <w:r>
        <w:t>Modelled for a crash scenario going at 70 mph (average highway speed in the US)</w:t>
      </w:r>
      <w:r w:rsidR="00A32F5D">
        <w:t xml:space="preserve">. </w:t>
      </w:r>
    </w:p>
    <w:p w14:paraId="4A8C0935" w14:textId="4A4E5534" w:rsidR="00935742" w:rsidRDefault="004D74B6" w:rsidP="004D74B6">
      <w:r>
        <w:t xml:space="preserve">Time to stop is </w:t>
      </w:r>
      <w:r w:rsidR="00296BA0">
        <w:t>0.5s</w:t>
      </w:r>
    </w:p>
    <w:p w14:paraId="1947E859" w14:textId="22C641DA" w:rsidR="00296BA0" w:rsidRDefault="00296BA0" w:rsidP="004D74B6">
      <w:r>
        <w:t>Stopping distance = 1m</w:t>
      </w:r>
    </w:p>
    <w:p w14:paraId="615E459A" w14:textId="394DABD1" w:rsidR="00296BA0" w:rsidRDefault="00375DD5" w:rsidP="004D74B6">
      <w:r>
        <w:t xml:space="preserve">Real world crashes often have accelerations of 20g to 50g. </w:t>
      </w:r>
    </w:p>
    <w:p w14:paraId="62D43F65" w14:textId="655244E0" w:rsidR="00F12212" w:rsidRDefault="00F12212" w:rsidP="004D74B6">
      <w:r>
        <w:t>Item = 800 pounds</w:t>
      </w:r>
    </w:p>
    <w:p w14:paraId="730B9049" w14:textId="6014E5AA" w:rsidR="00375DD5" w:rsidRPr="003E14FC" w:rsidRDefault="00375DD5" w:rsidP="004D74B6">
      <m:oMathPara>
        <m:oMath>
          <m:r>
            <w:rPr>
              <w:rFonts w:ascii="Cambria Math" w:hAnsi="Cambria Math"/>
            </w:rPr>
            <m:t>a=35 x 9.8=343 m/</m:t>
          </m:r>
          <m:sSup>
            <m:sSupPr>
              <m:ctrlPr>
                <w:rPr>
                  <w:rFonts w:ascii="Cambria Math" w:hAnsi="Cambria Math"/>
                  <w:i/>
                </w:rPr>
              </m:ctrlPr>
            </m:sSupPr>
            <m:e>
              <m:r>
                <w:rPr>
                  <w:rFonts w:ascii="Cambria Math" w:hAnsi="Cambria Math"/>
                </w:rPr>
                <m:t>s</m:t>
              </m:r>
            </m:e>
            <m:sup>
              <m:r>
                <w:rPr>
                  <w:rFonts w:ascii="Cambria Math" w:hAnsi="Cambria Math"/>
                </w:rPr>
                <m:t>2</m:t>
              </m:r>
            </m:sup>
          </m:sSup>
        </m:oMath>
      </m:oMathPara>
    </w:p>
    <w:p w14:paraId="4BFE1CD8" w14:textId="77777777" w:rsidR="00FF5344" w:rsidRPr="00FF5344" w:rsidRDefault="00FF5344" w:rsidP="00FF5344">
      <w:pPr>
        <w:rPr>
          <w:szCs w:val="21"/>
        </w:rPr>
      </w:pPr>
    </w:p>
    <w:p w14:paraId="6AC32674" w14:textId="4A0D7A7F" w:rsidR="00FF5344" w:rsidRPr="00620589" w:rsidRDefault="00FF5344" w:rsidP="00FF5344">
      <w:pPr>
        <w:rPr>
          <w:rFonts w:eastAsiaTheme="minorEastAsia"/>
          <w:szCs w:val="21"/>
        </w:rPr>
      </w:pPr>
      <m:oMathPara>
        <m:oMath>
          <m:r>
            <w:rPr>
              <w:rFonts w:ascii="Cambria Math" w:hAnsi="Cambria Math"/>
              <w:szCs w:val="21"/>
            </w:rPr>
            <m:t>FoS=</m:t>
          </m:r>
          <m:f>
            <m:fPr>
              <m:ctrlPr>
                <w:rPr>
                  <w:rFonts w:ascii="Cambria Math" w:hAnsi="Cambria Math"/>
                  <w:i/>
                  <w:szCs w:val="21"/>
                </w:rPr>
              </m:ctrlPr>
            </m:fPr>
            <m:num>
              <m:r>
                <w:rPr>
                  <w:rFonts w:ascii="Cambria Math" w:hAnsi="Cambria Math"/>
                  <w:szCs w:val="21"/>
                </w:rPr>
                <m:t>Resisting Forces</m:t>
              </m:r>
            </m:num>
            <m:den>
              <m:r>
                <w:rPr>
                  <w:rFonts w:ascii="Cambria Math" w:hAnsi="Cambria Math"/>
                  <w:szCs w:val="21"/>
                </w:rPr>
                <m:t>Driving forces</m:t>
              </m:r>
            </m:den>
          </m:f>
        </m:oMath>
      </m:oMathPara>
    </w:p>
    <w:p w14:paraId="0E9517B0" w14:textId="673D6BED" w:rsidR="00824C6C" w:rsidRPr="00DA2473" w:rsidRDefault="005E4725" w:rsidP="00824C6C">
      <w:pPr>
        <w:rPr>
          <w:szCs w:val="21"/>
        </w:rPr>
      </w:pPr>
      <w:r>
        <w:rPr>
          <w:szCs w:val="21"/>
        </w:rPr>
        <w:t xml:space="preserve">The plan for the </w:t>
      </w:r>
      <w:r w:rsidR="000F75AC">
        <w:rPr>
          <w:szCs w:val="21"/>
        </w:rPr>
        <w:t xml:space="preserve">factor of safety calculation is to </w:t>
      </w:r>
      <w:r w:rsidR="00E14688">
        <w:rPr>
          <w:szCs w:val="21"/>
        </w:rPr>
        <w:t xml:space="preserve">do a structural deformation FEA static analysis to determine whether the structure will deform under the conditions of a collision in transportation. It can be assumed that </w:t>
      </w:r>
      <w:r w:rsidR="00CC6A2B">
        <w:rPr>
          <w:szCs w:val="21"/>
        </w:rPr>
        <w:t xml:space="preserve">the </w:t>
      </w:r>
      <w:r w:rsidR="00C50571">
        <w:rPr>
          <w:szCs w:val="21"/>
        </w:rPr>
        <w:t xml:space="preserve">frame is ratcheted down to </w:t>
      </w:r>
      <w:r w:rsidR="007E64EA">
        <w:rPr>
          <w:szCs w:val="21"/>
        </w:rPr>
        <w:t xml:space="preserve">the vehicle in transportation. It can be assumed that the ratchets will not fail </w:t>
      </w:r>
      <w:r w:rsidR="005250B5">
        <w:rPr>
          <w:szCs w:val="21"/>
        </w:rPr>
        <w:t xml:space="preserve">in the scenario of a crash. The crash will create a rapid deceleration, </w:t>
      </w:r>
      <w:r w:rsidR="00033E03">
        <w:rPr>
          <w:szCs w:val="21"/>
        </w:rPr>
        <w:t>creating a reactionary force exerted from the ratchet.</w:t>
      </w:r>
      <w:r w:rsidR="00985009">
        <w:rPr>
          <w:szCs w:val="21"/>
        </w:rPr>
        <w:t xml:space="preserve"> </w:t>
      </w:r>
      <w:r w:rsidR="00C26066">
        <w:rPr>
          <w:szCs w:val="21"/>
        </w:rPr>
        <w:t xml:space="preserve">This reactionary force can be modelled in SolidWorks via </w:t>
      </w:r>
      <w:r w:rsidR="005A113D">
        <w:rPr>
          <w:szCs w:val="21"/>
        </w:rPr>
        <w:t>F</w:t>
      </w:r>
      <w:r w:rsidR="00FB2E00">
        <w:rPr>
          <w:szCs w:val="21"/>
        </w:rPr>
        <w:t>EA static analysis</w:t>
      </w:r>
      <w:r w:rsidR="000060C5">
        <w:rPr>
          <w:szCs w:val="21"/>
        </w:rPr>
        <w:t xml:space="preserve"> </w:t>
      </w:r>
      <w:r w:rsidR="00842E30">
        <w:rPr>
          <w:szCs w:val="21"/>
        </w:rPr>
        <w:t xml:space="preserve">to get the </w:t>
      </w:r>
      <w:r w:rsidR="00015AFC">
        <w:t>maximum Von Mises</w:t>
      </w:r>
      <w:r w:rsidR="00AA644E">
        <w:t xml:space="preserve"> stress</w:t>
      </w:r>
      <w:r w:rsidR="00015AFC">
        <w:t>. The yield Von Mises</w:t>
      </w:r>
      <w:r w:rsidR="00AA644E">
        <w:t xml:space="preserve"> stress is calculated from the FEA analysis in SolidWorks, and then compared with the Von Mises deformity to find the factor of safety.</w:t>
      </w:r>
      <w:r w:rsidR="00212427">
        <w:t xml:space="preserve"> It is important that the factor of safety </w:t>
      </w:r>
      <w:r w:rsidR="009F0799">
        <w:t xml:space="preserve">must be </w:t>
      </w:r>
      <w:r w:rsidR="00E23477">
        <w:t>above 1.5.</w:t>
      </w:r>
    </w:p>
    <w:p w14:paraId="009D76A5" w14:textId="199B4FD3" w:rsidR="00620589" w:rsidRPr="00BC42BC" w:rsidRDefault="00620589" w:rsidP="00FF5344">
      <w:pPr>
        <w:rPr>
          <w:rFonts w:eastAsiaTheme="minorEastAsia"/>
          <w:szCs w:val="21"/>
        </w:rPr>
      </w:pPr>
      <m:oMathPara>
        <m:oMath>
          <m:r>
            <w:rPr>
              <w:rFonts w:ascii="Cambria Math" w:eastAsiaTheme="minorEastAsia" w:hAnsi="Cambria Math"/>
              <w:szCs w:val="21"/>
            </w:rPr>
            <m:t>Driving force=124,509 N</m:t>
          </m:r>
        </m:oMath>
      </m:oMathPara>
    </w:p>
    <w:p w14:paraId="2DFDDF03" w14:textId="72E260A7" w:rsidR="00BC42BC" w:rsidRPr="001102CA" w:rsidRDefault="00BC42BC" w:rsidP="00FF5344">
      <w:pPr>
        <w:rPr>
          <w:rFonts w:eastAsiaTheme="minorEastAsia"/>
          <w:szCs w:val="21"/>
        </w:rPr>
      </w:pPr>
      <w:r>
        <w:rPr>
          <w:rFonts w:eastAsiaTheme="minorEastAsia"/>
          <w:szCs w:val="21"/>
        </w:rPr>
        <w:t xml:space="preserve">For an </w:t>
      </w:r>
      <w:proofErr w:type="spellStart"/>
      <w:r>
        <w:rPr>
          <w:rFonts w:eastAsiaTheme="minorEastAsia"/>
          <w:szCs w:val="21"/>
        </w:rPr>
        <w:t>FoS</w:t>
      </w:r>
      <w:proofErr w:type="spellEnd"/>
      <w:r>
        <w:rPr>
          <w:rFonts w:eastAsiaTheme="minorEastAsia"/>
          <w:szCs w:val="21"/>
        </w:rPr>
        <w:t xml:space="preserve"> of 1.5 a resisting force of </w:t>
      </w:r>
      <w:r w:rsidR="0060060C">
        <w:rPr>
          <w:rFonts w:eastAsiaTheme="minorEastAsia"/>
          <w:szCs w:val="21"/>
        </w:rPr>
        <w:t>18</w:t>
      </w:r>
      <w:r w:rsidR="00BC4A25">
        <w:rPr>
          <w:rFonts w:eastAsiaTheme="minorEastAsia"/>
          <w:szCs w:val="21"/>
        </w:rPr>
        <w:t>7</w:t>
      </w:r>
      <w:r w:rsidR="00482742">
        <w:rPr>
          <w:rFonts w:eastAsiaTheme="minorEastAsia"/>
          <w:szCs w:val="21"/>
        </w:rPr>
        <w:t xml:space="preserve"> </w:t>
      </w:r>
      <w:proofErr w:type="spellStart"/>
      <w:r w:rsidR="00482742">
        <w:rPr>
          <w:rFonts w:eastAsiaTheme="minorEastAsia"/>
          <w:szCs w:val="21"/>
        </w:rPr>
        <w:t>Kn</w:t>
      </w:r>
      <w:proofErr w:type="spellEnd"/>
      <w:r w:rsidR="00482742">
        <w:rPr>
          <w:rFonts w:eastAsiaTheme="minorEastAsia"/>
          <w:szCs w:val="21"/>
        </w:rPr>
        <w:t xml:space="preserve"> is needed</w:t>
      </w:r>
      <w:r w:rsidR="00BC4A25">
        <w:rPr>
          <w:rFonts w:eastAsiaTheme="minorEastAsia"/>
          <w:szCs w:val="21"/>
        </w:rPr>
        <w:t>.</w:t>
      </w:r>
    </w:p>
    <w:p w14:paraId="43E3716D" w14:textId="0C704FC8" w:rsidR="001102CA" w:rsidRPr="000115D2" w:rsidRDefault="00482742" w:rsidP="00BC4A25">
      <w:pPr>
        <w:jc w:val="center"/>
        <w:rPr>
          <w:rFonts w:eastAsiaTheme="minorEastAsia"/>
          <w:szCs w:val="21"/>
        </w:rPr>
      </w:pPr>
      <m:oMath>
        <m:r>
          <w:rPr>
            <w:rFonts w:ascii="Cambria Math" w:eastAsiaTheme="minorEastAsia" w:hAnsi="Cambria Math"/>
            <w:szCs w:val="21"/>
          </w:rPr>
          <m:t>Resisting forces=124,509*1.5=186,763</m:t>
        </m:r>
      </m:oMath>
      <w:r w:rsidR="00BC4A25">
        <w:rPr>
          <w:rFonts w:eastAsiaTheme="minorEastAsia"/>
          <w:szCs w:val="21"/>
        </w:rPr>
        <w:t xml:space="preserve"> N</w:t>
      </w:r>
    </w:p>
    <w:p w14:paraId="4C4A76CF" w14:textId="25979B52" w:rsidR="00F40BFE" w:rsidRPr="009165B5" w:rsidRDefault="006E3921" w:rsidP="009165B5">
      <w:pPr>
        <w:rPr>
          <w:szCs w:val="21"/>
        </w:rPr>
      </w:pPr>
      <w:r>
        <w:rPr>
          <w:szCs w:val="21"/>
        </w:rPr>
        <w:t>This is an extreme case.</w:t>
      </w:r>
    </w:p>
    <w:p w14:paraId="2A91CD91" w14:textId="0231571F" w:rsidR="003E3895" w:rsidRPr="00487A6B" w:rsidRDefault="00824C6C">
      <w:pPr>
        <w:rPr>
          <w:szCs w:val="21"/>
        </w:rPr>
      </w:pPr>
      <w:r w:rsidRPr="00DA2473">
        <w:rPr>
          <w:szCs w:val="21"/>
        </w:rPr>
        <w:t xml:space="preserve"> d. FEA analysis for safety factor</w:t>
      </w:r>
    </w:p>
    <w:p w14:paraId="378192B2" w14:textId="535706B0" w:rsidR="00E77177" w:rsidRDefault="00E77177">
      <w:pPr>
        <w:rPr>
          <w:rFonts w:eastAsiaTheme="majorEastAsia" w:cstheme="majorBidi"/>
          <w:b/>
          <w:color w:val="000000" w:themeColor="text1"/>
          <w:sz w:val="40"/>
          <w:szCs w:val="40"/>
        </w:rPr>
      </w:pPr>
    </w:p>
    <w:p w14:paraId="0C8A3966" w14:textId="366ABA80" w:rsidR="003E3895" w:rsidRPr="003E3895" w:rsidRDefault="003E3895" w:rsidP="003E3895">
      <w:pPr>
        <w:pStyle w:val="Heading1"/>
      </w:pPr>
      <w:bookmarkStart w:id="120" w:name="_Toc183847300"/>
      <w:r>
        <w:t xml:space="preserve">6. </w:t>
      </w:r>
      <w:r w:rsidRPr="003E3895">
        <w:t>Subsystem and full machine functional test program before arrival for competition week</w:t>
      </w:r>
      <w:bookmarkEnd w:id="120"/>
    </w:p>
    <w:p w14:paraId="17E42DBD" w14:textId="41719003" w:rsidR="005A1EDA" w:rsidRDefault="005A1EDA" w:rsidP="005A1EDA">
      <w:pPr>
        <w:pStyle w:val="Heading2"/>
      </w:pPr>
      <w:bookmarkStart w:id="121" w:name="_Toc168076010"/>
      <w:bookmarkStart w:id="122" w:name="_Toc183847301"/>
      <w:r>
        <w:t>Test Procedures for High Voltage</w:t>
      </w:r>
      <w:bookmarkEnd w:id="121"/>
      <w:r w:rsidR="00C7181F">
        <w:t xml:space="preserve"> scenarios</w:t>
      </w:r>
      <w:bookmarkEnd w:id="122"/>
    </w:p>
    <w:p w14:paraId="27BB6103" w14:textId="77777777" w:rsidR="005A1EDA" w:rsidRDefault="005A1EDA" w:rsidP="00DB3E07">
      <w:pPr>
        <w:pStyle w:val="ListParagraph"/>
        <w:numPr>
          <w:ilvl w:val="0"/>
          <w:numId w:val="20"/>
        </w:numPr>
      </w:pPr>
      <w:r>
        <w:t>All members of the test must have proper PPE including high voltage gloves, safety glasses and steel toed boots.</w:t>
      </w:r>
    </w:p>
    <w:p w14:paraId="5A857027" w14:textId="77777777" w:rsidR="005A1EDA" w:rsidRDefault="005A1EDA" w:rsidP="00DB3E07">
      <w:pPr>
        <w:pStyle w:val="ListParagraph"/>
        <w:numPr>
          <w:ilvl w:val="0"/>
          <w:numId w:val="20"/>
        </w:numPr>
      </w:pPr>
      <w:r>
        <w:t>Ensure all bolts are tight and secured before starting the test.</w:t>
      </w:r>
    </w:p>
    <w:p w14:paraId="4C2C6D9F" w14:textId="77777777" w:rsidR="005A1EDA" w:rsidRDefault="005A1EDA" w:rsidP="00DB3E07">
      <w:pPr>
        <w:pStyle w:val="ListParagraph"/>
        <w:numPr>
          <w:ilvl w:val="0"/>
          <w:numId w:val="20"/>
        </w:numPr>
      </w:pPr>
      <w:r>
        <w:t>All contacts must be insulated either inside an encloser, heat shrink or electrical tape.</w:t>
      </w:r>
    </w:p>
    <w:p w14:paraId="5F76445A" w14:textId="77777777" w:rsidR="005A1EDA" w:rsidRDefault="005A1EDA" w:rsidP="00DB3E07">
      <w:pPr>
        <w:pStyle w:val="ListParagraph"/>
        <w:numPr>
          <w:ilvl w:val="0"/>
          <w:numId w:val="20"/>
        </w:numPr>
      </w:pPr>
      <w:r>
        <w:t>Turn on low voltage power to control systems and ESC.</w:t>
      </w:r>
    </w:p>
    <w:p w14:paraId="5729177F" w14:textId="77777777" w:rsidR="005A1EDA" w:rsidRDefault="005A1EDA" w:rsidP="00DB3E07">
      <w:pPr>
        <w:pStyle w:val="ListParagraph"/>
        <w:numPr>
          <w:ilvl w:val="0"/>
          <w:numId w:val="20"/>
        </w:numPr>
      </w:pPr>
      <w:r>
        <w:t>Ensure contactors are turned off, the HV power light should be off.</w:t>
      </w:r>
    </w:p>
    <w:p w14:paraId="5E774511" w14:textId="77777777" w:rsidR="005A1EDA" w:rsidRPr="0093373A" w:rsidRDefault="005A1EDA" w:rsidP="00DB3E07">
      <w:pPr>
        <w:pStyle w:val="ListParagraph"/>
        <w:numPr>
          <w:ilvl w:val="0"/>
          <w:numId w:val="20"/>
        </w:numPr>
      </w:pPr>
      <w:r>
        <w:t xml:space="preserve">Remove battery from </w:t>
      </w:r>
      <w:proofErr w:type="spellStart"/>
      <w:r>
        <w:t>kevlar</w:t>
      </w:r>
      <w:proofErr w:type="spellEnd"/>
      <w:r>
        <w:t xml:space="preserve"> bag then mount battery ensuring BMS is active, plug in manual disconnect.</w:t>
      </w:r>
    </w:p>
    <w:p w14:paraId="20A18687" w14:textId="77777777" w:rsidR="005A1EDA" w:rsidRDefault="005A1EDA" w:rsidP="00DB3E07">
      <w:pPr>
        <w:pStyle w:val="ListParagraph"/>
        <w:numPr>
          <w:ilvl w:val="0"/>
          <w:numId w:val="20"/>
        </w:numPr>
      </w:pPr>
      <w:r>
        <w:t>Activate Low side contactors.</w:t>
      </w:r>
    </w:p>
    <w:p w14:paraId="6FB2AB5A" w14:textId="77777777" w:rsidR="005A1EDA" w:rsidRPr="0093373A" w:rsidRDefault="005A1EDA" w:rsidP="00DB3E07">
      <w:pPr>
        <w:pStyle w:val="ListParagraph"/>
        <w:numPr>
          <w:ilvl w:val="0"/>
          <w:numId w:val="20"/>
        </w:numPr>
      </w:pPr>
      <w:r>
        <w:t>Activate pre charge circuit of ESC capacitors.</w:t>
      </w:r>
    </w:p>
    <w:p w14:paraId="34649262" w14:textId="77777777" w:rsidR="005A1EDA" w:rsidRPr="0093373A" w:rsidRDefault="005A1EDA" w:rsidP="00DB3E07">
      <w:pPr>
        <w:pStyle w:val="ListParagraph"/>
        <w:numPr>
          <w:ilvl w:val="0"/>
          <w:numId w:val="20"/>
        </w:numPr>
      </w:pPr>
      <w:r>
        <w:t>After capacitors are charged activate High side contactors.</w:t>
      </w:r>
    </w:p>
    <w:p w14:paraId="115088A7" w14:textId="77777777" w:rsidR="005A1EDA" w:rsidRDefault="005A1EDA" w:rsidP="00DB3E07">
      <w:pPr>
        <w:pStyle w:val="ListParagraph"/>
        <w:numPr>
          <w:ilvl w:val="0"/>
          <w:numId w:val="20"/>
        </w:numPr>
      </w:pPr>
      <w:r>
        <w:t xml:space="preserve">System is ready and </w:t>
      </w:r>
      <w:proofErr w:type="gramStart"/>
      <w:r>
        <w:t>live,</w:t>
      </w:r>
      <w:proofErr w:type="gramEnd"/>
      <w:r>
        <w:t xml:space="preserve"> test can be performed.</w:t>
      </w:r>
    </w:p>
    <w:p w14:paraId="59973A58" w14:textId="77777777" w:rsidR="005A1EDA" w:rsidRPr="00B51FB5" w:rsidRDefault="005A1EDA" w:rsidP="00DB3E07">
      <w:pPr>
        <w:pStyle w:val="ListParagraph"/>
        <w:numPr>
          <w:ilvl w:val="0"/>
          <w:numId w:val="20"/>
        </w:numPr>
      </w:pPr>
      <w:r>
        <w:t>Once test is done perform power off procedure.</w:t>
      </w:r>
    </w:p>
    <w:p w14:paraId="19A62D58" w14:textId="77777777" w:rsidR="005A1EDA" w:rsidRDefault="005A1EDA" w:rsidP="00DB3E07">
      <w:pPr>
        <w:pStyle w:val="ListParagraph"/>
        <w:numPr>
          <w:ilvl w:val="0"/>
          <w:numId w:val="20"/>
        </w:numPr>
      </w:pPr>
      <w:r>
        <w:t>Turn off all contactors.</w:t>
      </w:r>
    </w:p>
    <w:p w14:paraId="1726479D" w14:textId="77777777" w:rsidR="005A1EDA" w:rsidRDefault="005A1EDA" w:rsidP="00DB3E07">
      <w:pPr>
        <w:pStyle w:val="ListParagraph"/>
        <w:numPr>
          <w:ilvl w:val="0"/>
          <w:numId w:val="20"/>
        </w:numPr>
      </w:pPr>
      <w:r>
        <w:t>Disconnect battery using manual disconnect.</w:t>
      </w:r>
    </w:p>
    <w:p w14:paraId="3295FFD1" w14:textId="77777777" w:rsidR="005A1EDA" w:rsidRPr="00B51FB5" w:rsidRDefault="005A1EDA" w:rsidP="00DB3E07">
      <w:pPr>
        <w:pStyle w:val="ListParagraph"/>
        <w:numPr>
          <w:ilvl w:val="0"/>
          <w:numId w:val="20"/>
        </w:numPr>
      </w:pPr>
      <w:r>
        <w:t xml:space="preserve">Remove battery and put it back in the </w:t>
      </w:r>
      <w:proofErr w:type="spellStart"/>
      <w:r>
        <w:t>kevlar</w:t>
      </w:r>
      <w:proofErr w:type="spellEnd"/>
      <w:r>
        <w:t xml:space="preserve"> bag.</w:t>
      </w:r>
    </w:p>
    <w:p w14:paraId="3F83CE17" w14:textId="77777777" w:rsidR="005A1EDA" w:rsidRDefault="005A1EDA" w:rsidP="00DB3E07">
      <w:pPr>
        <w:pStyle w:val="ListParagraph"/>
        <w:numPr>
          <w:ilvl w:val="0"/>
          <w:numId w:val="20"/>
        </w:numPr>
      </w:pPr>
      <w:r>
        <w:lastRenderedPageBreak/>
        <w:t>Turn off low voltage power.</w:t>
      </w:r>
    </w:p>
    <w:p w14:paraId="3E86280A" w14:textId="3EE0DB5A" w:rsidR="005A1EDA" w:rsidRDefault="00B86389" w:rsidP="005A1EDA">
      <w:pPr>
        <w:pStyle w:val="Heading2"/>
      </w:pPr>
      <w:bookmarkStart w:id="123" w:name="_Toc168076011"/>
      <w:bookmarkStart w:id="124" w:name="_Toc183847302"/>
      <w:r>
        <w:t xml:space="preserve">6.1 </w:t>
      </w:r>
      <w:r w:rsidR="00697085">
        <w:t>VBM</w:t>
      </w:r>
      <w:r w:rsidR="005A1EDA">
        <w:t xml:space="preserve"> Testing </w:t>
      </w:r>
      <w:bookmarkEnd w:id="123"/>
      <w:r w:rsidR="005A1EDA">
        <w:t>Procedure</w:t>
      </w:r>
      <w:r w:rsidR="00C7181F">
        <w:t>s</w:t>
      </w:r>
      <w:bookmarkEnd w:id="124"/>
    </w:p>
    <w:p w14:paraId="3BBADFC0" w14:textId="42731A59" w:rsidR="005A1EDA" w:rsidRDefault="007611D0" w:rsidP="007611D0">
      <w:r>
        <w:t>Before any tests</w:t>
      </w:r>
      <w:r w:rsidR="005A1EDA">
        <w:t xml:space="preserve"> members of the test must have proper PPE including high voltage gloves, safety glasses and steel toed boots.</w:t>
      </w:r>
    </w:p>
    <w:p w14:paraId="7895333C" w14:textId="5C9DE9CD" w:rsidR="005D0E4F" w:rsidRDefault="005D0E4F" w:rsidP="007611D0">
      <w:r>
        <w:t xml:space="preserve">Tests have been </w:t>
      </w:r>
      <w:r w:rsidR="00D255A1">
        <w:t>planned for essential components of the design including</w:t>
      </w:r>
    </w:p>
    <w:p w14:paraId="5080629A" w14:textId="4AD27898" w:rsidR="008C3BAB" w:rsidRDefault="00C90593" w:rsidP="00D11E6A">
      <w:pPr>
        <w:pStyle w:val="Heading3"/>
        <w:rPr>
          <w:szCs w:val="21"/>
        </w:rPr>
      </w:pPr>
      <w:bookmarkStart w:id="125" w:name="_Toc183847303"/>
      <w:r>
        <w:rPr>
          <w:szCs w:val="21"/>
        </w:rPr>
        <w:t xml:space="preserve">6.1.1 </w:t>
      </w:r>
      <w:r w:rsidR="00C43821">
        <w:rPr>
          <w:szCs w:val="21"/>
        </w:rPr>
        <w:t>Rotating of cutterhead (with clay)</w:t>
      </w:r>
      <w:bookmarkEnd w:id="125"/>
    </w:p>
    <w:p w14:paraId="5EA1A465" w14:textId="77777777" w:rsidR="001A6DD7" w:rsidRPr="001A6DD7" w:rsidRDefault="001A6DD7" w:rsidP="001A6DD7">
      <w:pPr>
        <w:rPr>
          <w:b/>
          <w:bCs/>
        </w:rPr>
      </w:pPr>
      <w:r w:rsidRPr="001A6DD7">
        <w:rPr>
          <w:b/>
          <w:bCs/>
        </w:rPr>
        <w:t>Cutterhead Performance Test</w:t>
      </w:r>
    </w:p>
    <w:p w14:paraId="7A2CAB34" w14:textId="77777777" w:rsidR="001A6DD7" w:rsidRPr="001A6DD7" w:rsidRDefault="001A6DD7" w:rsidP="000A29D9">
      <w:r w:rsidRPr="001A6DD7">
        <w:rPr>
          <w:b/>
          <w:bCs/>
        </w:rPr>
        <w:t>Objective</w:t>
      </w:r>
      <w:r w:rsidRPr="001A6DD7">
        <w:t>: Assess the cutterhead's efficiency in drilling through specified soil or rock types.</w:t>
      </w:r>
    </w:p>
    <w:p w14:paraId="1EB0D50A" w14:textId="77777777" w:rsidR="001A6DD7" w:rsidRPr="001A6DD7" w:rsidRDefault="001A6DD7" w:rsidP="000A29D9">
      <w:r w:rsidRPr="001A6DD7">
        <w:rPr>
          <w:b/>
          <w:bCs/>
        </w:rPr>
        <w:t>Procedure</w:t>
      </w:r>
      <w:r w:rsidRPr="001A6DD7">
        <w:t>:</w:t>
      </w:r>
    </w:p>
    <w:p w14:paraId="00E9B0E3" w14:textId="77777777" w:rsidR="001A6DD7" w:rsidRPr="001A6DD7" w:rsidRDefault="001A6DD7" w:rsidP="001A6DD7">
      <w:pPr>
        <w:numPr>
          <w:ilvl w:val="1"/>
          <w:numId w:val="33"/>
        </w:numPr>
      </w:pPr>
      <w:r w:rsidRPr="001A6DD7">
        <w:t>Select representative ground conditions (e.g., clay, sand, or rock).</w:t>
      </w:r>
    </w:p>
    <w:p w14:paraId="2033962F" w14:textId="77777777" w:rsidR="001A6DD7" w:rsidRPr="001A6DD7" w:rsidRDefault="001A6DD7" w:rsidP="001A6DD7">
      <w:pPr>
        <w:numPr>
          <w:ilvl w:val="1"/>
          <w:numId w:val="33"/>
        </w:numPr>
      </w:pPr>
      <w:r w:rsidRPr="001A6DD7">
        <w:t>Operate the machine at standard RPM and advance rate.</w:t>
      </w:r>
    </w:p>
    <w:p w14:paraId="761558DF" w14:textId="77777777" w:rsidR="001A6DD7" w:rsidRPr="001A6DD7" w:rsidRDefault="001A6DD7" w:rsidP="001A6DD7">
      <w:pPr>
        <w:numPr>
          <w:ilvl w:val="1"/>
          <w:numId w:val="33"/>
        </w:numPr>
      </w:pPr>
      <w:r w:rsidRPr="001A6DD7">
        <w:t>Measure penetration rate (m/min) and cutterhead wear after the operation.</w:t>
      </w:r>
    </w:p>
    <w:p w14:paraId="4E2B2431" w14:textId="45E4077D" w:rsidR="00D11E6A" w:rsidRPr="00D11E6A" w:rsidRDefault="001A6DD7" w:rsidP="000A29D9">
      <w:r w:rsidRPr="001A6DD7">
        <w:rPr>
          <w:b/>
          <w:bCs/>
        </w:rPr>
        <w:t>Pass Criteria</w:t>
      </w:r>
      <w:r w:rsidRPr="001A6DD7">
        <w:t>: The penetration rate must meet the design specifications, and cutterhead wear must not exceed acceptable limits.</w:t>
      </w:r>
    </w:p>
    <w:p w14:paraId="47EDA76B" w14:textId="56F39E1A" w:rsidR="00C43821" w:rsidRDefault="00C7181F" w:rsidP="00592C1A">
      <w:pPr>
        <w:pStyle w:val="Heading3"/>
        <w:rPr>
          <w:szCs w:val="21"/>
        </w:rPr>
      </w:pPr>
      <w:bookmarkStart w:id="126" w:name="_Toc183847304"/>
      <w:r>
        <w:t xml:space="preserve">6.1.2 </w:t>
      </w:r>
      <w:r w:rsidR="00C43821">
        <w:rPr>
          <w:szCs w:val="21"/>
        </w:rPr>
        <w:t>Auger rotation testing (with clay)</w:t>
      </w:r>
      <w:bookmarkEnd w:id="126"/>
    </w:p>
    <w:p w14:paraId="611E512D" w14:textId="0DD0ED70" w:rsidR="00655531" w:rsidRPr="00655531" w:rsidRDefault="00655531" w:rsidP="00655531">
      <w:pPr>
        <w:rPr>
          <w:b/>
          <w:bCs/>
        </w:rPr>
      </w:pPr>
      <w:r>
        <w:rPr>
          <w:b/>
          <w:bCs/>
        </w:rPr>
        <w:t xml:space="preserve">Auger effectiveness test for removing </w:t>
      </w:r>
      <w:r w:rsidR="007A32FF">
        <w:rPr>
          <w:b/>
          <w:bCs/>
        </w:rPr>
        <w:t>muck material</w:t>
      </w:r>
    </w:p>
    <w:p w14:paraId="1ACD4668" w14:textId="3F10E622" w:rsidR="00655531" w:rsidRPr="00655531" w:rsidRDefault="00655531" w:rsidP="000A29D9">
      <w:r w:rsidRPr="00655531">
        <w:rPr>
          <w:b/>
          <w:bCs/>
        </w:rPr>
        <w:t>Objective</w:t>
      </w:r>
      <w:r w:rsidRPr="00655531">
        <w:t xml:space="preserve">: Validate the effectiveness of </w:t>
      </w:r>
      <w:r w:rsidR="008D1EEB">
        <w:t xml:space="preserve">disturbed clay </w:t>
      </w:r>
      <w:r w:rsidRPr="00655531">
        <w:t>removal during drilling.</w:t>
      </w:r>
    </w:p>
    <w:p w14:paraId="5012C99D" w14:textId="77777777" w:rsidR="00655531" w:rsidRPr="00655531" w:rsidRDefault="00655531" w:rsidP="000A29D9">
      <w:r w:rsidRPr="00655531">
        <w:rPr>
          <w:b/>
          <w:bCs/>
        </w:rPr>
        <w:t>Procedure</w:t>
      </w:r>
      <w:r w:rsidRPr="00655531">
        <w:t>:</w:t>
      </w:r>
    </w:p>
    <w:p w14:paraId="7BCD70F6" w14:textId="77777777" w:rsidR="00655531" w:rsidRPr="00655531" w:rsidRDefault="00655531" w:rsidP="00655531">
      <w:pPr>
        <w:numPr>
          <w:ilvl w:val="1"/>
          <w:numId w:val="34"/>
        </w:numPr>
      </w:pPr>
      <w:r w:rsidRPr="00655531">
        <w:t>Operate the machine while drilling in wet conditions or with significant spoil production.</w:t>
      </w:r>
    </w:p>
    <w:p w14:paraId="137380E9" w14:textId="77777777" w:rsidR="00655531" w:rsidRPr="00655531" w:rsidRDefault="00655531" w:rsidP="00655531">
      <w:pPr>
        <w:numPr>
          <w:ilvl w:val="1"/>
          <w:numId w:val="34"/>
        </w:numPr>
      </w:pPr>
      <w:r w:rsidRPr="00655531">
        <w:t>Measure the time and efficiency of the removal process.</w:t>
      </w:r>
    </w:p>
    <w:p w14:paraId="512521B7" w14:textId="77777777" w:rsidR="00655531" w:rsidRPr="00655531" w:rsidRDefault="00655531" w:rsidP="00655531">
      <w:pPr>
        <w:numPr>
          <w:ilvl w:val="1"/>
          <w:numId w:val="34"/>
        </w:numPr>
      </w:pPr>
      <w:r w:rsidRPr="00655531">
        <w:t>Inspect for blockages or material buildup on the cutterhead.</w:t>
      </w:r>
    </w:p>
    <w:p w14:paraId="74A91CCA" w14:textId="4A57DBB4" w:rsidR="00592C1A" w:rsidRPr="00592C1A" w:rsidRDefault="00655531" w:rsidP="00592C1A">
      <w:r w:rsidRPr="00655531">
        <w:rPr>
          <w:b/>
          <w:bCs/>
        </w:rPr>
        <w:t>Pass Criteria</w:t>
      </w:r>
      <w:r w:rsidRPr="00655531">
        <w:t>: Removal systems must maintain consistent operation without clogging.</w:t>
      </w:r>
    </w:p>
    <w:p w14:paraId="3390ED11" w14:textId="25821D00" w:rsidR="00213DE4" w:rsidRPr="008C3BAB" w:rsidRDefault="00C7181F" w:rsidP="000A29D9">
      <w:pPr>
        <w:pStyle w:val="Heading3"/>
        <w:rPr>
          <w:szCs w:val="21"/>
        </w:rPr>
      </w:pPr>
      <w:bookmarkStart w:id="127" w:name="_Toc183847305"/>
      <w:r>
        <w:rPr>
          <w:szCs w:val="21"/>
        </w:rPr>
        <w:t xml:space="preserve">6.1.3 </w:t>
      </w:r>
      <w:r w:rsidR="00101625">
        <w:rPr>
          <w:szCs w:val="21"/>
        </w:rPr>
        <w:t>Structural testing</w:t>
      </w:r>
      <w:bookmarkEnd w:id="127"/>
    </w:p>
    <w:p w14:paraId="14B27DCF" w14:textId="77777777" w:rsidR="000A29D9" w:rsidRPr="000A29D9" w:rsidRDefault="000A29D9" w:rsidP="000A29D9">
      <w:pPr>
        <w:rPr>
          <w:b/>
          <w:bCs/>
        </w:rPr>
      </w:pPr>
      <w:r w:rsidRPr="000A29D9">
        <w:rPr>
          <w:b/>
          <w:bCs/>
        </w:rPr>
        <w:t>Structural Integrity and Vibration Test</w:t>
      </w:r>
    </w:p>
    <w:p w14:paraId="1E9129FF" w14:textId="77777777" w:rsidR="000A29D9" w:rsidRDefault="000A29D9" w:rsidP="000A29D9">
      <w:r w:rsidRPr="000A29D9">
        <w:rPr>
          <w:b/>
          <w:bCs/>
        </w:rPr>
        <w:t>Objective:</w:t>
      </w:r>
      <w:r>
        <w:t xml:space="preserve"> Evaluate the structural soundness and vibration levels during operation.</w:t>
      </w:r>
    </w:p>
    <w:p w14:paraId="06C877F1" w14:textId="77777777" w:rsidR="000A29D9" w:rsidRPr="000A29D9" w:rsidRDefault="000A29D9" w:rsidP="000A29D9">
      <w:pPr>
        <w:rPr>
          <w:b/>
          <w:bCs/>
        </w:rPr>
      </w:pPr>
      <w:r w:rsidRPr="000A29D9">
        <w:rPr>
          <w:b/>
          <w:bCs/>
        </w:rPr>
        <w:t>Procedure:</w:t>
      </w:r>
    </w:p>
    <w:p w14:paraId="4D3FA092" w14:textId="3FB57ED4" w:rsidR="000A29D9" w:rsidRPr="000A29D9" w:rsidRDefault="000A29D9" w:rsidP="000A29D9">
      <w:pPr>
        <w:pStyle w:val="ListParagraph"/>
        <w:numPr>
          <w:ilvl w:val="1"/>
          <w:numId w:val="34"/>
        </w:numPr>
      </w:pPr>
      <w:r w:rsidRPr="000A29D9">
        <w:t>Drill continuously for a specified duration (e.g., 8 hours).</w:t>
      </w:r>
    </w:p>
    <w:p w14:paraId="1CFFD27D" w14:textId="69666EAD" w:rsidR="000A29D9" w:rsidRPr="000A29D9" w:rsidRDefault="000A29D9" w:rsidP="000A29D9">
      <w:pPr>
        <w:pStyle w:val="ListParagraph"/>
        <w:numPr>
          <w:ilvl w:val="1"/>
          <w:numId w:val="34"/>
        </w:numPr>
      </w:pPr>
      <w:r w:rsidRPr="000A29D9">
        <w:t>Measure vibration levels using accelerometers at critical points.</w:t>
      </w:r>
    </w:p>
    <w:p w14:paraId="1D3AC9E6" w14:textId="3AEF5FAB" w:rsidR="000A29D9" w:rsidRPr="000A29D9" w:rsidRDefault="000A29D9" w:rsidP="000A29D9">
      <w:pPr>
        <w:pStyle w:val="ListParagraph"/>
        <w:numPr>
          <w:ilvl w:val="1"/>
          <w:numId w:val="34"/>
        </w:numPr>
      </w:pPr>
      <w:r w:rsidRPr="000A29D9">
        <w:t>Inspect structural components for signs of stress or damage.</w:t>
      </w:r>
    </w:p>
    <w:p w14:paraId="1A5ED65B" w14:textId="736030C7" w:rsidR="000A29D9" w:rsidRPr="000A29D9" w:rsidRDefault="000A29D9" w:rsidP="000A29D9">
      <w:r>
        <w:t>Pass Criteria: Vibration must stay within safe thresholds, and no structural damage should occur.</w:t>
      </w:r>
    </w:p>
    <w:p w14:paraId="65C8F6D2" w14:textId="77777777" w:rsidR="005A64D4" w:rsidRPr="000A29D9" w:rsidRDefault="005A64D4" w:rsidP="000A29D9"/>
    <w:p w14:paraId="598701A6" w14:textId="20E7336F" w:rsidR="00090B15" w:rsidRPr="000A29D9" w:rsidRDefault="00C7181F" w:rsidP="00090B15">
      <w:pPr>
        <w:pStyle w:val="Heading3"/>
      </w:pPr>
      <w:bookmarkStart w:id="128" w:name="_Toc183847306"/>
      <w:r>
        <w:lastRenderedPageBreak/>
        <w:t xml:space="preserve">6.1.4 </w:t>
      </w:r>
      <w:r w:rsidR="00090B15">
        <w:t xml:space="preserve">Control </w:t>
      </w:r>
      <w:r w:rsidR="006F3618">
        <w:t xml:space="preserve">and software </w:t>
      </w:r>
      <w:r w:rsidR="00090B15">
        <w:t>Testing</w:t>
      </w:r>
      <w:bookmarkEnd w:id="128"/>
    </w:p>
    <w:p w14:paraId="76D61C70" w14:textId="77777777" w:rsidR="005A64D4" w:rsidRPr="005A64D4" w:rsidRDefault="005A64D4" w:rsidP="005A64D4">
      <w:pPr>
        <w:spacing w:line="279" w:lineRule="auto"/>
        <w:rPr>
          <w:b/>
          <w:bCs/>
        </w:rPr>
      </w:pPr>
      <w:r w:rsidRPr="005A64D4">
        <w:rPr>
          <w:b/>
          <w:bCs/>
        </w:rPr>
        <w:t>Emergency Shutdown Test</w:t>
      </w:r>
    </w:p>
    <w:p w14:paraId="0F0DDE31" w14:textId="77777777" w:rsidR="005A64D4" w:rsidRPr="005A64D4" w:rsidRDefault="005A64D4" w:rsidP="005A64D4">
      <w:pPr>
        <w:spacing w:line="279" w:lineRule="auto"/>
      </w:pPr>
      <w:r w:rsidRPr="005A64D4">
        <w:rPr>
          <w:b/>
          <w:bCs/>
        </w:rPr>
        <w:t>Objective</w:t>
      </w:r>
      <w:r w:rsidRPr="005A64D4">
        <w:t>: Ensure safety systems function correctly.</w:t>
      </w:r>
    </w:p>
    <w:p w14:paraId="2211A7B0" w14:textId="77777777" w:rsidR="005A64D4" w:rsidRPr="005A64D4" w:rsidRDefault="005A64D4" w:rsidP="005A64D4">
      <w:pPr>
        <w:spacing w:line="279" w:lineRule="auto"/>
      </w:pPr>
      <w:r w:rsidRPr="005A64D4">
        <w:rPr>
          <w:b/>
          <w:bCs/>
        </w:rPr>
        <w:t>Procedure</w:t>
      </w:r>
      <w:r w:rsidRPr="005A64D4">
        <w:t>:</w:t>
      </w:r>
    </w:p>
    <w:p w14:paraId="1A5AD305" w14:textId="77777777" w:rsidR="005A64D4" w:rsidRPr="005A64D4" w:rsidRDefault="005A64D4" w:rsidP="005A64D4">
      <w:pPr>
        <w:numPr>
          <w:ilvl w:val="1"/>
          <w:numId w:val="37"/>
        </w:numPr>
        <w:spacing w:line="279" w:lineRule="auto"/>
      </w:pPr>
      <w:r w:rsidRPr="005A64D4">
        <w:t>Simulate a fault (e.g., excessive vibration, hydraulic failure).</w:t>
      </w:r>
    </w:p>
    <w:p w14:paraId="295E369E" w14:textId="77777777" w:rsidR="005A64D4" w:rsidRPr="005A64D4" w:rsidRDefault="005A64D4" w:rsidP="005A64D4">
      <w:pPr>
        <w:numPr>
          <w:ilvl w:val="1"/>
          <w:numId w:val="37"/>
        </w:numPr>
        <w:spacing w:line="279" w:lineRule="auto"/>
      </w:pPr>
      <w:r w:rsidRPr="005A64D4">
        <w:t>Activate the emergency stop.</w:t>
      </w:r>
    </w:p>
    <w:p w14:paraId="1E621009" w14:textId="77777777" w:rsidR="005A64D4" w:rsidRPr="005A64D4" w:rsidRDefault="005A64D4" w:rsidP="005A64D4">
      <w:pPr>
        <w:numPr>
          <w:ilvl w:val="1"/>
          <w:numId w:val="37"/>
        </w:numPr>
        <w:spacing w:line="279" w:lineRule="auto"/>
      </w:pPr>
      <w:r w:rsidRPr="005A64D4">
        <w:t>Verify that the machine halts operation immediately.</w:t>
      </w:r>
    </w:p>
    <w:p w14:paraId="330DEB6F" w14:textId="77777777" w:rsidR="005A64D4" w:rsidRPr="005A64D4" w:rsidRDefault="005A64D4" w:rsidP="005A64D4">
      <w:pPr>
        <w:spacing w:line="279" w:lineRule="auto"/>
      </w:pPr>
      <w:r w:rsidRPr="005A64D4">
        <w:rPr>
          <w:b/>
          <w:bCs/>
        </w:rPr>
        <w:t>Pass Criteria</w:t>
      </w:r>
      <w:r w:rsidRPr="005A64D4">
        <w:t>: Machine must stop within the specified reaction time (e.g., ≤2 seconds).</w:t>
      </w:r>
    </w:p>
    <w:p w14:paraId="770278A3" w14:textId="77777777" w:rsidR="00316C66" w:rsidRPr="00316C66" w:rsidRDefault="00316C66" w:rsidP="00316C66">
      <w:pPr>
        <w:spacing w:line="279" w:lineRule="auto"/>
        <w:rPr>
          <w:b/>
          <w:bCs/>
        </w:rPr>
      </w:pPr>
      <w:r w:rsidRPr="00316C66">
        <w:rPr>
          <w:b/>
          <w:bCs/>
        </w:rPr>
        <w:t>Control and Operational Logic Test</w:t>
      </w:r>
    </w:p>
    <w:p w14:paraId="34DAFA07" w14:textId="77777777" w:rsidR="00316C66" w:rsidRPr="00316C66" w:rsidRDefault="00316C66" w:rsidP="00316C66">
      <w:pPr>
        <w:spacing w:line="279" w:lineRule="auto"/>
      </w:pPr>
      <w:r w:rsidRPr="00316C66">
        <w:rPr>
          <w:b/>
          <w:bCs/>
        </w:rPr>
        <w:t>Objective</w:t>
      </w:r>
      <w:r w:rsidRPr="00316C66">
        <w:t>: Verify the software's responsiveness, usability, and operational logic.</w:t>
      </w:r>
    </w:p>
    <w:p w14:paraId="4FB6BF46" w14:textId="77777777" w:rsidR="00316C66" w:rsidRPr="00316C66" w:rsidRDefault="00316C66" w:rsidP="00316C66">
      <w:pPr>
        <w:spacing w:line="279" w:lineRule="auto"/>
      </w:pPr>
      <w:r w:rsidRPr="00316C66">
        <w:rPr>
          <w:b/>
          <w:bCs/>
        </w:rPr>
        <w:t>Procedure</w:t>
      </w:r>
      <w:r w:rsidRPr="00316C66">
        <w:t>:</w:t>
      </w:r>
    </w:p>
    <w:p w14:paraId="30D4CD60" w14:textId="77777777" w:rsidR="00316C66" w:rsidRPr="00316C66" w:rsidRDefault="00316C66" w:rsidP="00316C66">
      <w:pPr>
        <w:numPr>
          <w:ilvl w:val="1"/>
          <w:numId w:val="38"/>
        </w:numPr>
        <w:spacing w:line="279" w:lineRule="auto"/>
      </w:pPr>
      <w:r w:rsidRPr="00316C66">
        <w:t>Navigate the control interface, adjusting parameters (e.g., RPM, thrust force).</w:t>
      </w:r>
    </w:p>
    <w:p w14:paraId="6ED7B9C2" w14:textId="77777777" w:rsidR="00316C66" w:rsidRPr="00316C66" w:rsidRDefault="00316C66" w:rsidP="00316C66">
      <w:pPr>
        <w:numPr>
          <w:ilvl w:val="1"/>
          <w:numId w:val="38"/>
        </w:numPr>
        <w:spacing w:line="279" w:lineRule="auto"/>
      </w:pPr>
      <w:r w:rsidRPr="00316C66">
        <w:t>Simulate operational scenarios (e.g., hard rock, soft soil) and observe software responses like RPM adjustments or overload halts.</w:t>
      </w:r>
    </w:p>
    <w:p w14:paraId="64FE382B" w14:textId="77777777" w:rsidR="00316C66" w:rsidRPr="00316C66" w:rsidRDefault="00316C66" w:rsidP="00316C66">
      <w:pPr>
        <w:numPr>
          <w:ilvl w:val="1"/>
          <w:numId w:val="38"/>
        </w:numPr>
        <w:spacing w:line="279" w:lineRule="auto"/>
      </w:pPr>
      <w:r w:rsidRPr="00316C66">
        <w:t>Test conditional logic, emergency stop functionality, and system recovery after simulated faults (e.g., overheating, power loss).</w:t>
      </w:r>
    </w:p>
    <w:p w14:paraId="07BDAAA8" w14:textId="77777777" w:rsidR="00316C66" w:rsidRDefault="00316C66" w:rsidP="00316C66">
      <w:pPr>
        <w:spacing w:line="279" w:lineRule="auto"/>
      </w:pPr>
      <w:r w:rsidRPr="00316C66">
        <w:rPr>
          <w:b/>
          <w:bCs/>
        </w:rPr>
        <w:t>Pass Criteria</w:t>
      </w:r>
      <w:r w:rsidRPr="00316C66">
        <w:t>: Commands execute within ≤1 second, operational decisions align with specifications, and recovery is smooth without data loss.</w:t>
      </w:r>
    </w:p>
    <w:p w14:paraId="5C3531B5" w14:textId="611B1A27" w:rsidR="00316C66" w:rsidRDefault="00C7181F" w:rsidP="00316C66">
      <w:pPr>
        <w:pStyle w:val="Heading3"/>
      </w:pPr>
      <w:bookmarkStart w:id="129" w:name="_Toc183847307"/>
      <w:r>
        <w:t>6.1.5 S</w:t>
      </w:r>
      <w:r w:rsidR="006F3618">
        <w:t>ensor</w:t>
      </w:r>
      <w:r w:rsidR="00316C66">
        <w:t xml:space="preserve"> and data testing</w:t>
      </w:r>
      <w:bookmarkEnd w:id="129"/>
    </w:p>
    <w:p w14:paraId="0C250E79" w14:textId="77777777" w:rsidR="00B86389" w:rsidRPr="00B86389" w:rsidRDefault="00B86389" w:rsidP="00B86389">
      <w:pPr>
        <w:rPr>
          <w:b/>
          <w:bCs/>
        </w:rPr>
      </w:pPr>
      <w:r w:rsidRPr="00B86389">
        <w:rPr>
          <w:b/>
          <w:bCs/>
        </w:rPr>
        <w:t>Sensor Integration and Data Management Test</w:t>
      </w:r>
    </w:p>
    <w:p w14:paraId="04A8E238" w14:textId="77777777" w:rsidR="00B86389" w:rsidRPr="00B86389" w:rsidRDefault="00B86389" w:rsidP="00B86389">
      <w:pPr>
        <w:numPr>
          <w:ilvl w:val="0"/>
          <w:numId w:val="39"/>
        </w:numPr>
      </w:pPr>
      <w:r w:rsidRPr="00B86389">
        <w:rPr>
          <w:b/>
          <w:bCs/>
        </w:rPr>
        <w:t>Objective</w:t>
      </w:r>
      <w:r w:rsidRPr="00B86389">
        <w:t>: Ensure accurate sensor data integration, logging, and reporting.</w:t>
      </w:r>
    </w:p>
    <w:p w14:paraId="5DFB42E7" w14:textId="77777777" w:rsidR="00B86389" w:rsidRPr="00B86389" w:rsidRDefault="00B86389" w:rsidP="00B86389">
      <w:pPr>
        <w:numPr>
          <w:ilvl w:val="0"/>
          <w:numId w:val="39"/>
        </w:numPr>
      </w:pPr>
      <w:r w:rsidRPr="00B86389">
        <w:rPr>
          <w:b/>
          <w:bCs/>
        </w:rPr>
        <w:t>Procedure</w:t>
      </w:r>
      <w:r w:rsidRPr="00B86389">
        <w:t>:</w:t>
      </w:r>
    </w:p>
    <w:p w14:paraId="0B42797A" w14:textId="77777777" w:rsidR="00B86389" w:rsidRPr="00B86389" w:rsidRDefault="00B86389" w:rsidP="00B86389">
      <w:pPr>
        <w:numPr>
          <w:ilvl w:val="1"/>
          <w:numId w:val="39"/>
        </w:numPr>
      </w:pPr>
      <w:r w:rsidRPr="00B86389">
        <w:t>Connect the software to simulated sensors (torque, RPM, temperature).</w:t>
      </w:r>
    </w:p>
    <w:p w14:paraId="103B03D5" w14:textId="77777777" w:rsidR="00B86389" w:rsidRPr="00B86389" w:rsidRDefault="00B86389" w:rsidP="00B86389">
      <w:pPr>
        <w:numPr>
          <w:ilvl w:val="1"/>
          <w:numId w:val="39"/>
        </w:numPr>
      </w:pPr>
      <w:r w:rsidRPr="00B86389">
        <w:t>Compare displayed readings with input values and introduce noise or faults to test error handling.</w:t>
      </w:r>
    </w:p>
    <w:p w14:paraId="430EB2EF" w14:textId="77777777" w:rsidR="00B86389" w:rsidRPr="00B86389" w:rsidRDefault="00B86389" w:rsidP="00B86389">
      <w:pPr>
        <w:numPr>
          <w:ilvl w:val="1"/>
          <w:numId w:val="39"/>
        </w:numPr>
      </w:pPr>
      <w:r w:rsidRPr="00B86389">
        <w:t>Operate the machine to log data, then review logs and generate reports for accuracy and completeness.</w:t>
      </w:r>
    </w:p>
    <w:p w14:paraId="4F90BB48" w14:textId="74AB9EE7" w:rsidR="00316C66" w:rsidRPr="00316C66" w:rsidRDefault="00B86389" w:rsidP="00316C66">
      <w:pPr>
        <w:numPr>
          <w:ilvl w:val="0"/>
          <w:numId w:val="39"/>
        </w:numPr>
      </w:pPr>
      <w:r w:rsidRPr="00B86389">
        <w:rPr>
          <w:b/>
          <w:bCs/>
        </w:rPr>
        <w:t>Pass Criteria</w:t>
      </w:r>
      <w:r w:rsidRPr="00B86389">
        <w:t>: Sensor readings match inputs within tolerance, errors trigger appropriate alerts, and data logs/reports are accurate and accessible.</w:t>
      </w:r>
    </w:p>
    <w:p w14:paraId="3A8149D6" w14:textId="77777777" w:rsidR="000A29D9" w:rsidRDefault="000A29D9" w:rsidP="000A29D9">
      <w:pPr>
        <w:spacing w:line="279" w:lineRule="auto"/>
      </w:pPr>
    </w:p>
    <w:p w14:paraId="7912E6ED" w14:textId="77777777" w:rsidR="00D255A1" w:rsidRPr="000A29D9" w:rsidRDefault="00D255A1" w:rsidP="000A29D9">
      <w:pPr>
        <w:spacing w:line="279" w:lineRule="auto"/>
        <w:rPr>
          <w:szCs w:val="21"/>
        </w:rPr>
      </w:pPr>
    </w:p>
    <w:p w14:paraId="797B637F" w14:textId="77777777" w:rsidR="008C3BAB" w:rsidRPr="008C3BAB" w:rsidRDefault="008C3BAB" w:rsidP="008C3BAB">
      <w:pPr>
        <w:spacing w:line="279" w:lineRule="auto"/>
        <w:rPr>
          <w:sz w:val="15"/>
          <w:szCs w:val="16"/>
        </w:rPr>
      </w:pPr>
    </w:p>
    <w:p w14:paraId="0A0538B5" w14:textId="11D36B84" w:rsidR="005F07D1" w:rsidRPr="00C7181F" w:rsidRDefault="00C7181F" w:rsidP="00C7181F">
      <w:pPr>
        <w:pStyle w:val="Heading2"/>
      </w:pPr>
      <w:bookmarkStart w:id="130" w:name="_Toc183847308"/>
      <w:r>
        <w:t xml:space="preserve">6.2 </w:t>
      </w:r>
      <w:r w:rsidR="00592C55" w:rsidRPr="00DA2473">
        <w:t xml:space="preserve">Provide all available test results of tests already </w:t>
      </w:r>
      <w:commentRangeStart w:id="131"/>
      <w:r w:rsidR="00592C55" w:rsidRPr="00DA2473">
        <w:t>conducted</w:t>
      </w:r>
      <w:commentRangeEnd w:id="131"/>
      <w:r w:rsidR="007E6F61" w:rsidRPr="00DA2473">
        <w:rPr>
          <w:rStyle w:val="CommentReference"/>
          <w:rFonts w:ascii="Avenir Next" w:eastAsiaTheme="minorHAnsi" w:hAnsi="Avenir Next" w:cstheme="minorBidi"/>
          <w:color w:val="auto"/>
          <w:sz w:val="21"/>
          <w:szCs w:val="21"/>
        </w:rPr>
        <w:commentReference w:id="131"/>
      </w:r>
      <w:bookmarkEnd w:id="130"/>
    </w:p>
    <w:p w14:paraId="661877B3" w14:textId="5382BAB4" w:rsidR="00DC69B9" w:rsidRPr="00DA2473" w:rsidRDefault="00476FF4" w:rsidP="00476FF4">
      <w:pPr>
        <w:rPr>
          <w:szCs w:val="21"/>
        </w:rPr>
      </w:pPr>
      <w:r>
        <w:rPr>
          <w:szCs w:val="21"/>
        </w:rPr>
        <w:t>No tests have been conducted yet</w:t>
      </w:r>
    </w:p>
    <w:p w14:paraId="2F18B4E1" w14:textId="35B80011" w:rsidR="003E3895" w:rsidRDefault="003E3895" w:rsidP="003E3895">
      <w:pPr>
        <w:pStyle w:val="Heading1"/>
      </w:pPr>
      <w:bookmarkStart w:id="132" w:name="_Toc183847309"/>
      <w:r>
        <w:t xml:space="preserve">7. </w:t>
      </w:r>
      <w:r w:rsidRPr="003E3895">
        <w:t>Machine Production Timeline and Status</w:t>
      </w:r>
      <w:bookmarkEnd w:id="132"/>
    </w:p>
    <w:p w14:paraId="1EDBF39F" w14:textId="1EA23E9E" w:rsidR="00EB52CF" w:rsidRPr="00DA2473" w:rsidRDefault="00EB52CF" w:rsidP="159301FC">
      <w:pPr>
        <w:rPr>
          <w:szCs w:val="21"/>
        </w:rPr>
      </w:pPr>
      <w:r>
        <w:rPr>
          <w:szCs w:val="21"/>
        </w:rPr>
        <w:t xml:space="preserve">Find below the teams </w:t>
      </w:r>
      <w:r w:rsidR="00C21DFE">
        <w:rPr>
          <w:szCs w:val="21"/>
        </w:rPr>
        <w:t xml:space="preserve">weighted risk matrix which covers high level risk items the team has kept in mind thus far and will continue to. </w:t>
      </w:r>
    </w:p>
    <w:p w14:paraId="2AD5FB4B" w14:textId="65915815" w:rsidR="00EB52CF" w:rsidRDefault="00EB52CF" w:rsidP="00EB52CF">
      <w:pPr>
        <w:pStyle w:val="Caption"/>
        <w:keepNext/>
      </w:pPr>
      <w:bookmarkStart w:id="133" w:name="_Toc183846269"/>
      <w:r>
        <w:t xml:space="preserve">Table </w:t>
      </w:r>
      <w:fldSimple w:instr=" SEQ Table \* ARABIC ">
        <w:r w:rsidR="009F2AFC">
          <w:rPr>
            <w:noProof/>
          </w:rPr>
          <w:t>8</w:t>
        </w:r>
      </w:fldSimple>
      <w:r>
        <w:t>: Team weighted risk matrix</w:t>
      </w:r>
      <w:bookmarkEnd w:id="133"/>
    </w:p>
    <w:p w14:paraId="17AC64D0" w14:textId="77777777" w:rsidR="007611D0" w:rsidRDefault="003A0346" w:rsidP="007611D0">
      <w:pPr>
        <w:keepNext/>
      </w:pPr>
      <w:r w:rsidRPr="00DA2473">
        <w:rPr>
          <w:noProof/>
          <w:szCs w:val="21"/>
        </w:rPr>
        <w:drawing>
          <wp:inline distT="0" distB="0" distL="0" distR="0" wp14:anchorId="151BE2D6" wp14:editId="736484C3">
            <wp:extent cx="5901009" cy="2686675"/>
            <wp:effectExtent l="0" t="0" r="0" b="0"/>
            <wp:docPr id="12143673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27638" cy="2698799"/>
                    </a:xfrm>
                    <a:prstGeom prst="rect">
                      <a:avLst/>
                    </a:prstGeom>
                    <a:noFill/>
                  </pic:spPr>
                </pic:pic>
              </a:graphicData>
            </a:graphic>
          </wp:inline>
        </w:drawing>
      </w:r>
    </w:p>
    <w:p w14:paraId="6E87EACF" w14:textId="5A6717AE" w:rsidR="00A11E4F" w:rsidRDefault="00A11E4F" w:rsidP="007611D0">
      <w:pPr>
        <w:keepNext/>
        <w:sectPr w:rsidR="00A11E4F" w:rsidSect="00581929">
          <w:pgSz w:w="12240" w:h="15840"/>
          <w:pgMar w:top="1440" w:right="1440" w:bottom="1440" w:left="1440" w:header="708" w:footer="708" w:gutter="0"/>
          <w:cols w:space="708"/>
          <w:titlePg/>
          <w:docGrid w:linePitch="360"/>
        </w:sectPr>
      </w:pPr>
    </w:p>
    <w:p w14:paraId="1BF70E6B" w14:textId="0D17E13E" w:rsidR="007611D0" w:rsidRDefault="007611D0" w:rsidP="007611D0">
      <w:pPr>
        <w:pStyle w:val="Caption"/>
        <w:keepNext/>
      </w:pPr>
      <w:bookmarkStart w:id="134" w:name="_Toc183846270"/>
      <w:r>
        <w:lastRenderedPageBreak/>
        <w:t xml:space="preserve">Table </w:t>
      </w:r>
      <w:fldSimple w:instr=" SEQ Table \* ARABIC ">
        <w:r w:rsidR="009F2AFC">
          <w:rPr>
            <w:noProof/>
          </w:rPr>
          <w:t>9</w:t>
        </w:r>
      </w:fldSimple>
      <w:r>
        <w:t>: Preliminary design briefing schedule</w:t>
      </w:r>
      <w:bookmarkEnd w:id="134"/>
    </w:p>
    <w:p w14:paraId="424FBA12" w14:textId="77777777" w:rsidR="00F55561" w:rsidRDefault="6704B10B" w:rsidP="00F55561">
      <w:pPr>
        <w:keepNext/>
      </w:pPr>
      <w:r>
        <w:rPr>
          <w:noProof/>
        </w:rPr>
        <w:drawing>
          <wp:inline distT="0" distB="0" distL="0" distR="0" wp14:anchorId="26E8F92D" wp14:editId="5D2370D4">
            <wp:extent cx="8116957" cy="2517760"/>
            <wp:effectExtent l="0" t="0" r="0" b="0"/>
            <wp:docPr id="139961828" name="Picture 13996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8152635" cy="2528827"/>
                    </a:xfrm>
                    <a:prstGeom prst="rect">
                      <a:avLst/>
                    </a:prstGeom>
                  </pic:spPr>
                </pic:pic>
              </a:graphicData>
            </a:graphic>
          </wp:inline>
        </w:drawing>
      </w:r>
    </w:p>
    <w:p w14:paraId="6B4A4649" w14:textId="77777777" w:rsidR="007611D0" w:rsidRDefault="6704B10B" w:rsidP="007611D0">
      <w:pPr>
        <w:keepNext/>
      </w:pPr>
      <w:r>
        <w:rPr>
          <w:noProof/>
        </w:rPr>
        <w:lastRenderedPageBreak/>
        <w:drawing>
          <wp:inline distT="0" distB="0" distL="0" distR="0" wp14:anchorId="61AAC05D" wp14:editId="658DFF14">
            <wp:extent cx="8050696" cy="4193072"/>
            <wp:effectExtent l="0" t="0" r="0" b="0"/>
            <wp:docPr id="773211928" name="Picture 77321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8071613" cy="4203966"/>
                    </a:xfrm>
                    <a:prstGeom prst="rect">
                      <a:avLst/>
                    </a:prstGeom>
                  </pic:spPr>
                </pic:pic>
              </a:graphicData>
            </a:graphic>
          </wp:inline>
        </w:drawing>
      </w:r>
    </w:p>
    <w:p w14:paraId="540F2061" w14:textId="3AAB9D76" w:rsidR="00A11E4F" w:rsidRDefault="00F55561" w:rsidP="007611D0">
      <w:pPr>
        <w:pStyle w:val="Caption"/>
      </w:pPr>
      <w:bookmarkStart w:id="135" w:name="_Toc183847356"/>
      <w:r>
        <w:t xml:space="preserve">Figure </w:t>
      </w:r>
      <w:fldSimple w:instr=" SEQ Figure \* ARABIC ">
        <w:r w:rsidR="002444A8">
          <w:rPr>
            <w:noProof/>
          </w:rPr>
          <w:t>39</w:t>
        </w:r>
      </w:fldSimple>
      <w:r>
        <w:t xml:space="preserve">: </w:t>
      </w:r>
      <w:r w:rsidR="007611D0">
        <w:t>Final Design Report</w:t>
      </w:r>
      <w:bookmarkEnd w:id="135"/>
    </w:p>
    <w:p w14:paraId="5D0A6856" w14:textId="3EB7506A" w:rsidR="00A11E4F" w:rsidRDefault="00A11E4F" w:rsidP="00F55561">
      <w:pPr>
        <w:pStyle w:val="Caption"/>
      </w:pPr>
    </w:p>
    <w:p w14:paraId="4E6C2E99" w14:textId="77777777" w:rsidR="00F55561" w:rsidRDefault="6704B10B" w:rsidP="00F55561">
      <w:pPr>
        <w:keepNext/>
      </w:pPr>
      <w:r>
        <w:rPr>
          <w:noProof/>
        </w:rPr>
        <w:lastRenderedPageBreak/>
        <w:drawing>
          <wp:inline distT="0" distB="0" distL="0" distR="0" wp14:anchorId="5C025F46" wp14:editId="3DD2A0D1">
            <wp:extent cx="8229600" cy="1809750"/>
            <wp:effectExtent l="0" t="0" r="0" b="0"/>
            <wp:docPr id="48959822" name="Picture 48959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8229600" cy="1809750"/>
                    </a:xfrm>
                    <a:prstGeom prst="rect">
                      <a:avLst/>
                    </a:prstGeom>
                  </pic:spPr>
                </pic:pic>
              </a:graphicData>
            </a:graphic>
          </wp:inline>
        </w:drawing>
      </w:r>
    </w:p>
    <w:p w14:paraId="2285002D" w14:textId="1282BE89" w:rsidR="00A11E4F" w:rsidRDefault="00F55561" w:rsidP="00F55561">
      <w:pPr>
        <w:pStyle w:val="Caption"/>
      </w:pPr>
      <w:bookmarkStart w:id="136" w:name="_Toc183847357"/>
      <w:r>
        <w:t xml:space="preserve">Figure </w:t>
      </w:r>
      <w:fldSimple w:instr=" SEQ Figure \* ARABIC ">
        <w:r w:rsidR="002444A8">
          <w:rPr>
            <w:noProof/>
          </w:rPr>
          <w:t>40</w:t>
        </w:r>
      </w:fldSimple>
      <w:r>
        <w:t xml:space="preserve">: Assembly </w:t>
      </w:r>
      <w:r w:rsidR="007611D0">
        <w:t>and machine production</w:t>
      </w:r>
      <w:r>
        <w:t xml:space="preserve"> schedule</w:t>
      </w:r>
      <w:bookmarkEnd w:id="136"/>
    </w:p>
    <w:p w14:paraId="22DF15C1" w14:textId="77777777" w:rsidR="00A11E4F" w:rsidRDefault="00A11E4F" w:rsidP="159301FC">
      <w:pPr>
        <w:rPr>
          <w:szCs w:val="21"/>
        </w:rPr>
      </w:pPr>
    </w:p>
    <w:p w14:paraId="66312AC4" w14:textId="77777777" w:rsidR="00A11E4F" w:rsidRDefault="00A11E4F" w:rsidP="159301FC">
      <w:pPr>
        <w:rPr>
          <w:szCs w:val="21"/>
        </w:rPr>
      </w:pPr>
    </w:p>
    <w:p w14:paraId="1F9642B8" w14:textId="77777777" w:rsidR="00A11E4F" w:rsidRDefault="00A11E4F" w:rsidP="159301FC">
      <w:pPr>
        <w:rPr>
          <w:szCs w:val="21"/>
        </w:rPr>
      </w:pPr>
    </w:p>
    <w:p w14:paraId="6D8A532E" w14:textId="77777777" w:rsidR="00A11E4F" w:rsidRDefault="00A11E4F" w:rsidP="159301FC">
      <w:pPr>
        <w:rPr>
          <w:szCs w:val="21"/>
        </w:rPr>
      </w:pPr>
    </w:p>
    <w:p w14:paraId="73CA9A40" w14:textId="77777777" w:rsidR="00A11E4F" w:rsidRDefault="00A11E4F" w:rsidP="159301FC">
      <w:pPr>
        <w:rPr>
          <w:szCs w:val="21"/>
        </w:rPr>
      </w:pPr>
    </w:p>
    <w:p w14:paraId="302BBCC5" w14:textId="77777777" w:rsidR="00A11E4F" w:rsidRDefault="00A11E4F" w:rsidP="159301FC">
      <w:pPr>
        <w:rPr>
          <w:szCs w:val="21"/>
        </w:rPr>
      </w:pPr>
    </w:p>
    <w:p w14:paraId="203F8EAD" w14:textId="77777777" w:rsidR="00A11E4F" w:rsidRDefault="00A11E4F" w:rsidP="159301FC">
      <w:pPr>
        <w:rPr>
          <w:szCs w:val="21"/>
        </w:rPr>
      </w:pPr>
    </w:p>
    <w:p w14:paraId="65E56592" w14:textId="77777777" w:rsidR="00A11E4F" w:rsidRDefault="00A11E4F" w:rsidP="159301FC">
      <w:pPr>
        <w:rPr>
          <w:szCs w:val="21"/>
        </w:rPr>
      </w:pPr>
    </w:p>
    <w:p w14:paraId="5720BC62" w14:textId="77777777" w:rsidR="00A11E4F" w:rsidRDefault="00A11E4F" w:rsidP="159301FC">
      <w:pPr>
        <w:rPr>
          <w:szCs w:val="21"/>
        </w:rPr>
      </w:pPr>
    </w:p>
    <w:p w14:paraId="61F141DA" w14:textId="77777777" w:rsidR="00A11E4F" w:rsidRDefault="00A11E4F" w:rsidP="159301FC">
      <w:pPr>
        <w:rPr>
          <w:szCs w:val="21"/>
        </w:rPr>
      </w:pPr>
    </w:p>
    <w:p w14:paraId="3F4B5E9B" w14:textId="77777777" w:rsidR="00A11E4F" w:rsidRDefault="00A11E4F" w:rsidP="159301FC">
      <w:pPr>
        <w:rPr>
          <w:szCs w:val="21"/>
        </w:rPr>
      </w:pPr>
    </w:p>
    <w:p w14:paraId="49262795" w14:textId="77777777" w:rsidR="00A11E4F" w:rsidRDefault="00A11E4F" w:rsidP="159301FC">
      <w:pPr>
        <w:rPr>
          <w:szCs w:val="21"/>
        </w:rPr>
      </w:pPr>
    </w:p>
    <w:p w14:paraId="0627114B" w14:textId="77777777" w:rsidR="00A11E4F" w:rsidRDefault="00A11E4F" w:rsidP="159301FC">
      <w:pPr>
        <w:rPr>
          <w:szCs w:val="21"/>
        </w:rPr>
        <w:sectPr w:rsidR="00A11E4F" w:rsidSect="00A11E4F">
          <w:pgSz w:w="15840" w:h="12240" w:orient="landscape"/>
          <w:pgMar w:top="1440" w:right="1440" w:bottom="1440" w:left="1440" w:header="708" w:footer="708" w:gutter="0"/>
          <w:cols w:space="708"/>
          <w:titlePg/>
          <w:docGrid w:linePitch="360"/>
        </w:sectPr>
      </w:pPr>
    </w:p>
    <w:p w14:paraId="59900BF1" w14:textId="77777777" w:rsidR="00A11E4F" w:rsidRPr="00DA2473" w:rsidRDefault="00A11E4F" w:rsidP="159301FC">
      <w:pPr>
        <w:rPr>
          <w:szCs w:val="21"/>
        </w:rPr>
      </w:pPr>
    </w:p>
    <w:p w14:paraId="7364E034" w14:textId="6F96B86F" w:rsidR="009D789D" w:rsidRPr="00DA2473" w:rsidRDefault="009D789D" w:rsidP="159301FC">
      <w:pPr>
        <w:rPr>
          <w:szCs w:val="21"/>
        </w:rPr>
      </w:pPr>
      <w:r w:rsidRPr="00DA2473">
        <w:rPr>
          <w:szCs w:val="21"/>
        </w:rPr>
        <w:t>March 23rd (Sunday) through March 30th (Sunday) competition dates</w:t>
      </w:r>
    </w:p>
    <w:p w14:paraId="27724E7E" w14:textId="1F729133" w:rsidR="00211EFA" w:rsidRPr="00DA2473" w:rsidRDefault="00211EFA" w:rsidP="00211EFA">
      <w:pPr>
        <w:rPr>
          <w:szCs w:val="21"/>
        </w:rPr>
      </w:pPr>
      <w:hyperlink r:id="rId69" w:history="1">
        <w:r w:rsidRPr="00DA2473">
          <w:rPr>
            <w:rStyle w:val="Hyperlink"/>
            <w:szCs w:val="21"/>
          </w:rPr>
          <w:t>Boring_Budget.xlsx</w:t>
        </w:r>
      </w:hyperlink>
    </w:p>
    <w:p w14:paraId="6188FB3A" w14:textId="77777777" w:rsidR="00211EFA" w:rsidRPr="00DA2473" w:rsidRDefault="00211EFA" w:rsidP="159301FC">
      <w:pPr>
        <w:rPr>
          <w:szCs w:val="21"/>
        </w:rPr>
      </w:pPr>
    </w:p>
    <w:p w14:paraId="40C70CA3" w14:textId="48EB731D" w:rsidR="003E3895" w:rsidRPr="003E3895" w:rsidRDefault="003E3895" w:rsidP="003E3895">
      <w:pPr>
        <w:pStyle w:val="Heading1"/>
      </w:pPr>
      <w:bookmarkStart w:id="137" w:name="_Toc183847310"/>
      <w:r>
        <w:t xml:space="preserve">8. </w:t>
      </w:r>
      <w:r w:rsidRPr="003E3895">
        <w:t>Machine cost breakdown and funding plan</w:t>
      </w:r>
      <w:bookmarkEnd w:id="137"/>
    </w:p>
    <w:p w14:paraId="0AC7E378" w14:textId="30C5F8D8" w:rsidR="6E3F844C" w:rsidRPr="00DA2473" w:rsidRDefault="6E3F844C" w:rsidP="159301FC">
      <w:pPr>
        <w:rPr>
          <w:szCs w:val="21"/>
        </w:rPr>
      </w:pPr>
      <w:r w:rsidRPr="00DA2473">
        <w:rPr>
          <w:szCs w:val="21"/>
        </w:rPr>
        <w:t xml:space="preserve">Co-captains, </w:t>
      </w:r>
      <w:r w:rsidR="76189CFE" w:rsidRPr="00DA2473">
        <w:rPr>
          <w:szCs w:val="21"/>
        </w:rPr>
        <w:t>primar</w:t>
      </w:r>
      <w:r w:rsidR="005E4633" w:rsidRPr="00DA2473">
        <w:rPr>
          <w:szCs w:val="21"/>
        </w:rPr>
        <w:t>i</w:t>
      </w:r>
      <w:r w:rsidR="76189CFE" w:rsidRPr="00DA2473">
        <w:rPr>
          <w:szCs w:val="21"/>
        </w:rPr>
        <w:t xml:space="preserve">ly </w:t>
      </w:r>
      <w:r w:rsidR="006C20C5" w:rsidRPr="00DA2473">
        <w:rPr>
          <w:szCs w:val="21"/>
        </w:rPr>
        <w:t>dean’s</w:t>
      </w:r>
      <w:r w:rsidR="76189CFE" w:rsidRPr="00DA2473">
        <w:rPr>
          <w:szCs w:val="21"/>
        </w:rPr>
        <w:t xml:space="preserve"> donation and </w:t>
      </w:r>
      <w:commentRangeStart w:id="138"/>
      <w:r w:rsidR="76189CFE" w:rsidRPr="00DA2473">
        <w:rPr>
          <w:szCs w:val="21"/>
        </w:rPr>
        <w:t>industry</w:t>
      </w:r>
      <w:commentRangeEnd w:id="138"/>
      <w:r w:rsidR="00A605A1" w:rsidRPr="00DA2473">
        <w:rPr>
          <w:rStyle w:val="CommentReference"/>
          <w:sz w:val="21"/>
          <w:szCs w:val="21"/>
        </w:rPr>
        <w:commentReference w:id="138"/>
      </w:r>
    </w:p>
    <w:p w14:paraId="32F9BDAD" w14:textId="46B69966" w:rsidR="00916FAC" w:rsidRDefault="00354A94" w:rsidP="00412BE0">
      <w:pPr>
        <w:rPr>
          <w:szCs w:val="21"/>
        </w:rPr>
      </w:pPr>
      <w:r>
        <w:rPr>
          <w:szCs w:val="21"/>
        </w:rPr>
        <w:t xml:space="preserve">The Boring Team will be </w:t>
      </w:r>
      <w:r w:rsidR="00F32FD6">
        <w:rPr>
          <w:szCs w:val="21"/>
        </w:rPr>
        <w:t>f</w:t>
      </w:r>
      <w:r w:rsidR="009D71AC">
        <w:rPr>
          <w:szCs w:val="21"/>
        </w:rPr>
        <w:t>unded through sources from Queen’s University</w:t>
      </w:r>
      <w:r w:rsidR="0069292C">
        <w:rPr>
          <w:szCs w:val="21"/>
        </w:rPr>
        <w:t xml:space="preserve"> and corporate spons</w:t>
      </w:r>
      <w:r w:rsidR="00766B78">
        <w:rPr>
          <w:szCs w:val="21"/>
        </w:rPr>
        <w:t>ors</w:t>
      </w:r>
      <w:r w:rsidR="004417F1">
        <w:rPr>
          <w:szCs w:val="21"/>
        </w:rPr>
        <w:t>. Th</w:t>
      </w:r>
      <w:r w:rsidR="00FB1B55">
        <w:rPr>
          <w:szCs w:val="21"/>
        </w:rPr>
        <w:t>is includes both the</w:t>
      </w:r>
      <w:r w:rsidR="00766B78">
        <w:rPr>
          <w:szCs w:val="21"/>
        </w:rPr>
        <w:t xml:space="preserve"> projected machine</w:t>
      </w:r>
      <w:r w:rsidR="00FB1B55">
        <w:rPr>
          <w:szCs w:val="21"/>
        </w:rPr>
        <w:t xml:space="preserve"> costs</w:t>
      </w:r>
      <w:r w:rsidR="00766B78">
        <w:rPr>
          <w:szCs w:val="21"/>
        </w:rPr>
        <w:t xml:space="preserve"> and competition costs of</w:t>
      </w:r>
      <w:r w:rsidR="00DC74D7">
        <w:rPr>
          <w:szCs w:val="21"/>
        </w:rPr>
        <w:t xml:space="preserve"> around $13,000</w:t>
      </w:r>
      <w:r w:rsidR="00FB1B55">
        <w:rPr>
          <w:szCs w:val="21"/>
        </w:rPr>
        <w:t xml:space="preserve">. </w:t>
      </w:r>
      <w:r w:rsidR="002730FA">
        <w:rPr>
          <w:szCs w:val="21"/>
        </w:rPr>
        <w:t>Around $</w:t>
      </w:r>
      <w:r w:rsidR="00AD1C13">
        <w:rPr>
          <w:szCs w:val="21"/>
        </w:rPr>
        <w:t>8</w:t>
      </w:r>
      <w:r w:rsidR="002730FA">
        <w:rPr>
          <w:szCs w:val="21"/>
        </w:rPr>
        <w:t>,000 will go to the team for building the machine</w:t>
      </w:r>
      <w:r w:rsidR="00352D39">
        <w:rPr>
          <w:szCs w:val="21"/>
        </w:rPr>
        <w:t xml:space="preserve">, and around </w:t>
      </w:r>
      <w:r w:rsidR="00FE4025">
        <w:rPr>
          <w:szCs w:val="21"/>
        </w:rPr>
        <w:t>$</w:t>
      </w:r>
      <w:r w:rsidR="00AD1C13">
        <w:rPr>
          <w:szCs w:val="21"/>
        </w:rPr>
        <w:t>5</w:t>
      </w:r>
      <w:r w:rsidR="00352D39">
        <w:rPr>
          <w:szCs w:val="21"/>
        </w:rPr>
        <w:t>,000</w:t>
      </w:r>
      <w:r w:rsidR="00FE4025">
        <w:rPr>
          <w:szCs w:val="21"/>
        </w:rPr>
        <w:t xml:space="preserve"> will go to travel costs and machine shipping costs.</w:t>
      </w:r>
    </w:p>
    <w:p w14:paraId="47207EBC" w14:textId="2C74B757" w:rsidR="007236A1" w:rsidRDefault="00205D9E" w:rsidP="00205D9E">
      <w:pPr>
        <w:rPr>
          <w:szCs w:val="21"/>
        </w:rPr>
      </w:pPr>
      <w:r w:rsidRPr="00205D9E">
        <w:rPr>
          <w:szCs w:val="21"/>
        </w:rPr>
        <w:t xml:space="preserve">The </w:t>
      </w:r>
      <w:r w:rsidR="00F32FD6">
        <w:rPr>
          <w:szCs w:val="21"/>
        </w:rPr>
        <w:t xml:space="preserve">Queen’s University funding is projected to be around </w:t>
      </w:r>
      <w:r w:rsidR="00DC74D7">
        <w:rPr>
          <w:szCs w:val="21"/>
        </w:rPr>
        <w:t>$11,000 and</w:t>
      </w:r>
      <w:r w:rsidR="00B52DA9">
        <w:rPr>
          <w:szCs w:val="21"/>
        </w:rPr>
        <w:t xml:space="preserve"> will come primarily from the </w:t>
      </w:r>
      <w:r w:rsidRPr="00205D9E">
        <w:rPr>
          <w:szCs w:val="21"/>
        </w:rPr>
        <w:t>Dean's Donation Fund</w:t>
      </w:r>
      <w:r w:rsidR="00384B9F">
        <w:rPr>
          <w:szCs w:val="21"/>
        </w:rPr>
        <w:t xml:space="preserve">, </w:t>
      </w:r>
      <w:r w:rsidR="00384B9F">
        <w:rPr>
          <w:szCs w:val="21"/>
        </w:rPr>
        <w:fldChar w:fldCharType="begin"/>
      </w:r>
      <w:r w:rsidR="00384B9F">
        <w:rPr>
          <w:szCs w:val="21"/>
        </w:rPr>
        <w:instrText xml:space="preserve"> REF _Ref183591638 \h </w:instrText>
      </w:r>
      <w:r w:rsidR="00384B9F">
        <w:rPr>
          <w:szCs w:val="21"/>
        </w:rPr>
      </w:r>
      <w:r w:rsidR="00384B9F">
        <w:rPr>
          <w:szCs w:val="21"/>
        </w:rPr>
        <w:fldChar w:fldCharType="separate"/>
      </w:r>
      <w:r w:rsidR="00384B9F">
        <w:t xml:space="preserve">Table </w:t>
      </w:r>
      <w:r w:rsidR="00384B9F">
        <w:rPr>
          <w:noProof/>
        </w:rPr>
        <w:t>5</w:t>
      </w:r>
      <w:r w:rsidR="00384B9F">
        <w:rPr>
          <w:szCs w:val="21"/>
        </w:rPr>
        <w:fldChar w:fldCharType="end"/>
      </w:r>
      <w:r w:rsidR="00B52DA9">
        <w:rPr>
          <w:szCs w:val="21"/>
        </w:rPr>
        <w:t>. This fund</w:t>
      </w:r>
      <w:r w:rsidRPr="00205D9E">
        <w:rPr>
          <w:szCs w:val="21"/>
        </w:rPr>
        <w:t xml:space="preserve"> is available to all Engineering competitive design teams, outreach programs, conferences, clubs and student-led campus businesses which bring distinction to Smith Engineering at Queen's University</w:t>
      </w:r>
      <w:r w:rsidR="00B52DA9">
        <w:rPr>
          <w:szCs w:val="21"/>
        </w:rPr>
        <w:t xml:space="preserve">. </w:t>
      </w:r>
      <w:r w:rsidR="006C20C5">
        <w:rPr>
          <w:szCs w:val="21"/>
        </w:rPr>
        <w:t>Queens</w:t>
      </w:r>
      <w:r w:rsidR="00107986">
        <w:rPr>
          <w:szCs w:val="21"/>
        </w:rPr>
        <w:t xml:space="preserve"> provides this financial support to </w:t>
      </w:r>
      <w:r w:rsidR="00B82FCC">
        <w:rPr>
          <w:szCs w:val="21"/>
        </w:rPr>
        <w:t>engineering led initiatives</w:t>
      </w:r>
      <w:r w:rsidR="00107986">
        <w:rPr>
          <w:szCs w:val="21"/>
        </w:rPr>
        <w:t xml:space="preserve"> to give them opportunities for </w:t>
      </w:r>
      <w:r w:rsidRPr="00205D9E">
        <w:rPr>
          <w:szCs w:val="21"/>
        </w:rPr>
        <w:t>teamwork, leadership, project planning, design, marketing and communication skills.</w:t>
      </w:r>
      <w:r w:rsidR="00B82FCC">
        <w:rPr>
          <w:szCs w:val="21"/>
        </w:rPr>
        <w:t xml:space="preserve"> Teams may apply once a year for funding, the Hyperloop </w:t>
      </w:r>
      <w:r w:rsidR="00E6761D">
        <w:rPr>
          <w:szCs w:val="21"/>
        </w:rPr>
        <w:t>and Boring team applied for this funding in early November and expects to receive the funding in December.</w:t>
      </w:r>
      <w:r w:rsidR="007236A1">
        <w:rPr>
          <w:szCs w:val="21"/>
        </w:rPr>
        <w:t xml:space="preserve"> </w:t>
      </w:r>
    </w:p>
    <w:p w14:paraId="27894634" w14:textId="5AF89D5A" w:rsidR="00205D9E" w:rsidRPr="00205D9E" w:rsidRDefault="007236A1" w:rsidP="00205D9E">
      <w:pPr>
        <w:rPr>
          <w:szCs w:val="21"/>
        </w:rPr>
      </w:pPr>
      <w:r>
        <w:rPr>
          <w:szCs w:val="21"/>
        </w:rPr>
        <w:t xml:space="preserve">QHDT also has a large business division who are responsible for </w:t>
      </w:r>
      <w:r w:rsidR="004E3CEF">
        <w:rPr>
          <w:szCs w:val="21"/>
        </w:rPr>
        <w:t xml:space="preserve">procuring corporate funding for the team. The team expects a minimum corporate sponsorship of $2,000 CAD, which will be used primarily to </w:t>
      </w:r>
      <w:r w:rsidR="0096311C">
        <w:rPr>
          <w:szCs w:val="21"/>
        </w:rPr>
        <w:t>finance the machine costs. The business team plans to take advantage of the number of respected Canadian construction, infrastructure and mining companies which are located and do work in Canada t</w:t>
      </w:r>
      <w:r w:rsidR="00C94249">
        <w:rPr>
          <w:szCs w:val="21"/>
        </w:rPr>
        <w:t xml:space="preserve">o obtain this funding. The team is currently in funding talks with these companies and will look to secure commitments for funding by </w:t>
      </w:r>
      <w:r w:rsidR="00DC74D7">
        <w:rPr>
          <w:szCs w:val="21"/>
        </w:rPr>
        <w:t>January 2025</w:t>
      </w:r>
      <w:r w:rsidR="00384B9F">
        <w:rPr>
          <w:szCs w:val="21"/>
        </w:rPr>
        <w:t xml:space="preserve">, </w:t>
      </w:r>
      <w:r w:rsidR="00384B9F">
        <w:rPr>
          <w:szCs w:val="21"/>
        </w:rPr>
        <w:fldChar w:fldCharType="begin"/>
      </w:r>
      <w:r w:rsidR="00384B9F">
        <w:rPr>
          <w:szCs w:val="21"/>
        </w:rPr>
        <w:instrText xml:space="preserve"> REF _Ref183591638 \h </w:instrText>
      </w:r>
      <w:r w:rsidR="00384B9F">
        <w:rPr>
          <w:szCs w:val="21"/>
        </w:rPr>
      </w:r>
      <w:r w:rsidR="00384B9F">
        <w:rPr>
          <w:szCs w:val="21"/>
        </w:rPr>
        <w:fldChar w:fldCharType="separate"/>
      </w:r>
      <w:r w:rsidR="00384B9F">
        <w:t xml:space="preserve">Table </w:t>
      </w:r>
      <w:r w:rsidR="00384B9F">
        <w:rPr>
          <w:noProof/>
        </w:rPr>
        <w:t>5</w:t>
      </w:r>
      <w:r w:rsidR="00384B9F">
        <w:rPr>
          <w:szCs w:val="21"/>
        </w:rPr>
        <w:fldChar w:fldCharType="end"/>
      </w:r>
      <w:r w:rsidR="00DC74D7">
        <w:rPr>
          <w:szCs w:val="21"/>
        </w:rPr>
        <w:t>.</w:t>
      </w:r>
    </w:p>
    <w:p w14:paraId="631B1728" w14:textId="366EA0DA" w:rsidR="004B40BF" w:rsidRDefault="004B40BF" w:rsidP="004B40BF">
      <w:pPr>
        <w:pStyle w:val="Caption"/>
        <w:keepNext/>
      </w:pPr>
      <w:bookmarkStart w:id="140" w:name="_Ref183591638"/>
      <w:bookmarkStart w:id="141" w:name="_Toc183846272"/>
      <w:r>
        <w:t xml:space="preserve">Table </w:t>
      </w:r>
      <w:r>
        <w:fldChar w:fldCharType="begin"/>
      </w:r>
      <w:r>
        <w:instrText>SEQ Table \* ARABIC</w:instrText>
      </w:r>
      <w:r>
        <w:fldChar w:fldCharType="separate"/>
      </w:r>
      <w:r w:rsidR="009F2AFC">
        <w:rPr>
          <w:noProof/>
        </w:rPr>
        <w:t>11</w:t>
      </w:r>
      <w:r>
        <w:fldChar w:fldCharType="end"/>
      </w:r>
      <w:bookmarkEnd w:id="140"/>
      <w:r>
        <w:t xml:space="preserve">: </w:t>
      </w:r>
      <w:r w:rsidR="00384B9F">
        <w:t>Funding source breakdown</w:t>
      </w:r>
      <w:bookmarkEnd w:id="141"/>
    </w:p>
    <w:tbl>
      <w:tblPr>
        <w:tblStyle w:val="GridTable4-Accent2"/>
        <w:tblW w:w="0" w:type="auto"/>
        <w:tblLook w:val="04A0" w:firstRow="1" w:lastRow="0" w:firstColumn="1" w:lastColumn="0" w:noHBand="0" w:noVBand="1"/>
      </w:tblPr>
      <w:tblGrid>
        <w:gridCol w:w="3192"/>
        <w:gridCol w:w="3192"/>
        <w:gridCol w:w="3192"/>
      </w:tblGrid>
      <w:tr w:rsidR="00916FAC" w14:paraId="2E6DC4BC" w14:textId="77777777" w:rsidTr="00384B9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05CB6C03" w14:textId="47541470" w:rsidR="00916FAC" w:rsidRDefault="00682D93" w:rsidP="00412BE0">
            <w:pPr>
              <w:rPr>
                <w:szCs w:val="21"/>
              </w:rPr>
            </w:pPr>
            <w:r>
              <w:rPr>
                <w:szCs w:val="21"/>
              </w:rPr>
              <w:t>Funding Source</w:t>
            </w:r>
          </w:p>
        </w:tc>
        <w:tc>
          <w:tcPr>
            <w:tcW w:w="3192" w:type="dxa"/>
          </w:tcPr>
          <w:p w14:paraId="67FB59A6" w14:textId="12433B79" w:rsidR="00916FAC" w:rsidRDefault="00682D93" w:rsidP="00412BE0">
            <w:pPr>
              <w:cnfStyle w:val="100000000000" w:firstRow="1" w:lastRow="0" w:firstColumn="0" w:lastColumn="0" w:oddVBand="0" w:evenVBand="0" w:oddHBand="0" w:evenHBand="0" w:firstRowFirstColumn="0" w:firstRowLastColumn="0" w:lastRowFirstColumn="0" w:lastRowLastColumn="0"/>
              <w:rPr>
                <w:szCs w:val="21"/>
              </w:rPr>
            </w:pPr>
            <w:r>
              <w:rPr>
                <w:szCs w:val="21"/>
              </w:rPr>
              <w:t>Amount</w:t>
            </w:r>
          </w:p>
        </w:tc>
        <w:tc>
          <w:tcPr>
            <w:tcW w:w="3192" w:type="dxa"/>
          </w:tcPr>
          <w:p w14:paraId="30AB15BD" w14:textId="70D251DC" w:rsidR="00916FAC" w:rsidRDefault="00682D93" w:rsidP="00412BE0">
            <w:pPr>
              <w:cnfStyle w:val="100000000000" w:firstRow="1" w:lastRow="0" w:firstColumn="0" w:lastColumn="0" w:oddVBand="0" w:evenVBand="0" w:oddHBand="0" w:evenHBand="0" w:firstRowFirstColumn="0" w:firstRowLastColumn="0" w:lastRowFirstColumn="0" w:lastRowLastColumn="0"/>
              <w:rPr>
                <w:szCs w:val="21"/>
              </w:rPr>
            </w:pPr>
            <w:r>
              <w:rPr>
                <w:szCs w:val="21"/>
              </w:rPr>
              <w:t>Date Expected</w:t>
            </w:r>
          </w:p>
        </w:tc>
      </w:tr>
      <w:tr w:rsidR="00916FAC" w14:paraId="1E252607" w14:textId="77777777" w:rsidTr="00384B9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92" w:type="dxa"/>
          </w:tcPr>
          <w:p w14:paraId="4421284E" w14:textId="7BB7D83C" w:rsidR="00916FAC" w:rsidRDefault="00E6761D" w:rsidP="00412BE0">
            <w:pPr>
              <w:rPr>
                <w:szCs w:val="21"/>
              </w:rPr>
            </w:pPr>
            <w:r>
              <w:rPr>
                <w:szCs w:val="21"/>
              </w:rPr>
              <w:t xml:space="preserve">Smith Engineering at </w:t>
            </w:r>
            <w:r w:rsidR="00682D93">
              <w:rPr>
                <w:szCs w:val="21"/>
              </w:rPr>
              <w:t>Queen’s University</w:t>
            </w:r>
            <w:r w:rsidR="00BF0136">
              <w:rPr>
                <w:szCs w:val="21"/>
              </w:rPr>
              <w:t xml:space="preserve"> Dean’s Donation Fund </w:t>
            </w:r>
          </w:p>
        </w:tc>
        <w:tc>
          <w:tcPr>
            <w:tcW w:w="3192" w:type="dxa"/>
          </w:tcPr>
          <w:p w14:paraId="4714012B" w14:textId="02B06F75" w:rsidR="00916FAC" w:rsidRDefault="00FA4A7D" w:rsidP="00412BE0">
            <w:pPr>
              <w:cnfStyle w:val="000000100000" w:firstRow="0" w:lastRow="0" w:firstColumn="0" w:lastColumn="0" w:oddVBand="0" w:evenVBand="0" w:oddHBand="1" w:evenHBand="0" w:firstRowFirstColumn="0" w:firstRowLastColumn="0" w:lastRowFirstColumn="0" w:lastRowLastColumn="0"/>
              <w:rPr>
                <w:szCs w:val="21"/>
              </w:rPr>
            </w:pPr>
            <w:r>
              <w:rPr>
                <w:szCs w:val="21"/>
              </w:rPr>
              <w:t>$</w:t>
            </w:r>
            <w:r w:rsidR="00D63A3C">
              <w:rPr>
                <w:szCs w:val="21"/>
              </w:rPr>
              <w:t>11</w:t>
            </w:r>
            <w:r>
              <w:rPr>
                <w:szCs w:val="21"/>
              </w:rPr>
              <w:t>,</w:t>
            </w:r>
            <w:r w:rsidR="003C58D0">
              <w:rPr>
                <w:szCs w:val="21"/>
              </w:rPr>
              <w:t>000</w:t>
            </w:r>
            <w:r>
              <w:rPr>
                <w:szCs w:val="21"/>
              </w:rPr>
              <w:t xml:space="preserve"> CAD</w:t>
            </w:r>
          </w:p>
        </w:tc>
        <w:tc>
          <w:tcPr>
            <w:tcW w:w="3192" w:type="dxa"/>
          </w:tcPr>
          <w:p w14:paraId="657D9760" w14:textId="2EAD8559" w:rsidR="00916FAC" w:rsidRDefault="00A663D0" w:rsidP="00412BE0">
            <w:pPr>
              <w:cnfStyle w:val="000000100000" w:firstRow="0" w:lastRow="0" w:firstColumn="0" w:lastColumn="0" w:oddVBand="0" w:evenVBand="0" w:oddHBand="1" w:evenHBand="0" w:firstRowFirstColumn="0" w:firstRowLastColumn="0" w:lastRowFirstColumn="0" w:lastRowLastColumn="0"/>
              <w:rPr>
                <w:szCs w:val="21"/>
              </w:rPr>
            </w:pPr>
            <w:r>
              <w:rPr>
                <w:szCs w:val="21"/>
              </w:rPr>
              <w:t>December 2024</w:t>
            </w:r>
          </w:p>
        </w:tc>
      </w:tr>
      <w:tr w:rsidR="00916FAC" w14:paraId="1587FBA8" w14:textId="77777777" w:rsidTr="00384B9F">
        <w:tc>
          <w:tcPr>
            <w:cnfStyle w:val="001000000000" w:firstRow="0" w:lastRow="0" w:firstColumn="1" w:lastColumn="0" w:oddVBand="0" w:evenVBand="0" w:oddHBand="0" w:evenHBand="0" w:firstRowFirstColumn="0" w:firstRowLastColumn="0" w:lastRowFirstColumn="0" w:lastRowLastColumn="0"/>
            <w:tcW w:w="3192" w:type="dxa"/>
          </w:tcPr>
          <w:p w14:paraId="1230A074" w14:textId="0DC71B92" w:rsidR="00916FAC" w:rsidRDefault="003C58D0" w:rsidP="00412BE0">
            <w:pPr>
              <w:rPr>
                <w:szCs w:val="21"/>
              </w:rPr>
            </w:pPr>
            <w:r>
              <w:rPr>
                <w:szCs w:val="21"/>
              </w:rPr>
              <w:t>Corporate sponsors</w:t>
            </w:r>
            <w:r w:rsidR="00354A94">
              <w:rPr>
                <w:szCs w:val="21"/>
              </w:rPr>
              <w:t xml:space="preserve"> </w:t>
            </w:r>
          </w:p>
        </w:tc>
        <w:tc>
          <w:tcPr>
            <w:tcW w:w="3192" w:type="dxa"/>
          </w:tcPr>
          <w:p w14:paraId="6E8847AC" w14:textId="699CE4B6" w:rsidR="00916FAC" w:rsidRDefault="00AF2FEB" w:rsidP="00412BE0">
            <w:pPr>
              <w:cnfStyle w:val="000000000000" w:firstRow="0" w:lastRow="0" w:firstColumn="0" w:lastColumn="0" w:oddVBand="0" w:evenVBand="0" w:oddHBand="0" w:evenHBand="0" w:firstRowFirstColumn="0" w:firstRowLastColumn="0" w:lastRowFirstColumn="0" w:lastRowLastColumn="0"/>
              <w:rPr>
                <w:szCs w:val="21"/>
              </w:rPr>
            </w:pPr>
            <w:r>
              <w:rPr>
                <w:szCs w:val="21"/>
              </w:rPr>
              <w:t>$</w:t>
            </w:r>
            <w:r w:rsidR="00354A94">
              <w:rPr>
                <w:szCs w:val="21"/>
              </w:rPr>
              <w:t>2</w:t>
            </w:r>
            <w:r>
              <w:rPr>
                <w:szCs w:val="21"/>
              </w:rPr>
              <w:t>,</w:t>
            </w:r>
            <w:r w:rsidR="003C58D0">
              <w:rPr>
                <w:szCs w:val="21"/>
              </w:rPr>
              <w:t>000</w:t>
            </w:r>
            <w:r>
              <w:rPr>
                <w:szCs w:val="21"/>
              </w:rPr>
              <w:t xml:space="preserve"> CAD</w:t>
            </w:r>
          </w:p>
        </w:tc>
        <w:tc>
          <w:tcPr>
            <w:tcW w:w="3192" w:type="dxa"/>
          </w:tcPr>
          <w:p w14:paraId="7D3280E6" w14:textId="5067E636" w:rsidR="00916FAC" w:rsidRDefault="00A663D0" w:rsidP="00412BE0">
            <w:pPr>
              <w:cnfStyle w:val="000000000000" w:firstRow="0" w:lastRow="0" w:firstColumn="0" w:lastColumn="0" w:oddVBand="0" w:evenVBand="0" w:oddHBand="0" w:evenHBand="0" w:firstRowFirstColumn="0" w:firstRowLastColumn="0" w:lastRowFirstColumn="0" w:lastRowLastColumn="0"/>
              <w:rPr>
                <w:szCs w:val="21"/>
              </w:rPr>
            </w:pPr>
            <w:r>
              <w:rPr>
                <w:szCs w:val="21"/>
              </w:rPr>
              <w:t>January 2025</w:t>
            </w:r>
          </w:p>
        </w:tc>
      </w:tr>
    </w:tbl>
    <w:p w14:paraId="0968E5F4" w14:textId="31B32A35" w:rsidR="00566705" w:rsidRDefault="00566705" w:rsidP="00566705"/>
    <w:p w14:paraId="7C54B81B" w14:textId="228FDAFB" w:rsidR="159301FC" w:rsidRDefault="004156D9" w:rsidP="00D60456">
      <w:pPr>
        <w:pStyle w:val="Heading1"/>
      </w:pPr>
      <w:bookmarkStart w:id="142" w:name="_Toc183847311"/>
      <w:r>
        <w:t xml:space="preserve">9. </w:t>
      </w:r>
      <w:r w:rsidRPr="004156D9">
        <w:t>List and description of any stored energy on the machine</w:t>
      </w:r>
      <w:bookmarkEnd w:id="142"/>
    </w:p>
    <w:p w14:paraId="7156BD62" w14:textId="291ED02C" w:rsidR="00D60456" w:rsidRDefault="00D60456" w:rsidP="00D60456">
      <w:r>
        <w:t xml:space="preserve">There will be a battery system onboard the machine for powering the Raspberry Pi and the Telemetry system. </w:t>
      </w:r>
      <w:r w:rsidR="005F496C">
        <w:t xml:space="preserve">The </w:t>
      </w:r>
      <w:r w:rsidR="00241F1A">
        <w:t xml:space="preserve">component </w:t>
      </w:r>
      <w:r w:rsidR="005F496C">
        <w:t xml:space="preserve">includes a </w:t>
      </w:r>
      <w:r w:rsidR="00934124">
        <w:t xml:space="preserve">power supply with two </w:t>
      </w:r>
      <w:r w:rsidR="00200CF4">
        <w:t>lithium-ion</w:t>
      </w:r>
      <w:r w:rsidR="00934124">
        <w:t xml:space="preserve"> batteri</w:t>
      </w:r>
      <w:r w:rsidR="00AC75A8">
        <w:t xml:space="preserve">es to power a Raspberry Pi, </w:t>
      </w:r>
      <w:r w:rsidR="001E7E52">
        <w:fldChar w:fldCharType="begin"/>
      </w:r>
      <w:r w:rsidR="001E7E52">
        <w:instrText xml:space="preserve"> REF _Ref183783463 \h </w:instrText>
      </w:r>
      <w:r w:rsidR="001E7E52">
        <w:fldChar w:fldCharType="separate"/>
      </w:r>
      <w:r w:rsidR="001E7E52">
        <w:t xml:space="preserve">Figure </w:t>
      </w:r>
      <w:r w:rsidR="001E7E52">
        <w:rPr>
          <w:noProof/>
        </w:rPr>
        <w:t>22</w:t>
      </w:r>
      <w:r w:rsidR="001E7E52">
        <w:fldChar w:fldCharType="end"/>
      </w:r>
      <w:r w:rsidR="001E7E52">
        <w:t>.</w:t>
      </w:r>
      <w:r w:rsidR="002327B8">
        <w:t xml:space="preserve"> The </w:t>
      </w:r>
      <w:r w:rsidR="00E23292">
        <w:t>Battery c</w:t>
      </w:r>
      <w:r w:rsidR="002C187A">
        <w:t xml:space="preserve">harge rate is </w:t>
      </w:r>
      <w:r w:rsidR="001B5100">
        <w:t xml:space="preserve">5V/2A </w:t>
      </w:r>
      <w:r w:rsidR="00D81E23">
        <w:t>max</w:t>
      </w:r>
      <w:r w:rsidR="00E23292">
        <w:t xml:space="preserve"> 7.4V</w:t>
      </w:r>
      <w:r w:rsidR="00814A01">
        <w:t>, 2000mAh</w:t>
      </w:r>
      <w:r w:rsidR="00762B34">
        <w:t>.</w:t>
      </w:r>
      <w:r w:rsidR="002F237C">
        <w:t xml:space="preserve"> </w:t>
      </w:r>
      <w:r w:rsidR="00A53FFD">
        <w:t xml:space="preserve">This is an off the shelf component with customers using it regularly. </w:t>
      </w:r>
      <w:r w:rsidR="00464C29">
        <w:t xml:space="preserve">The battery will be installed at the top of the VBM </w:t>
      </w:r>
      <w:proofErr w:type="gramStart"/>
      <w:r w:rsidR="00464C29">
        <w:t xml:space="preserve">drive, </w:t>
      </w:r>
      <w:r w:rsidR="002D6B41">
        <w:t>and</w:t>
      </w:r>
      <w:proofErr w:type="gramEnd"/>
      <w:r w:rsidR="002D6B41">
        <w:t xml:space="preserve"> will keep it </w:t>
      </w:r>
      <w:r w:rsidR="00E23AB9">
        <w:t xml:space="preserve">out </w:t>
      </w:r>
      <w:r w:rsidR="00656B8C">
        <w:t>of the way of any moving components.</w:t>
      </w:r>
      <w:r w:rsidR="006240F6">
        <w:t xml:space="preserve"> </w:t>
      </w:r>
    </w:p>
    <w:p w14:paraId="069EB082" w14:textId="77777777" w:rsidR="00CC1B9F" w:rsidRDefault="00570CA2" w:rsidP="00CC1B9F">
      <w:pPr>
        <w:keepNext/>
        <w:jc w:val="center"/>
      </w:pPr>
      <w:r w:rsidRPr="00570CA2">
        <w:rPr>
          <w:noProof/>
        </w:rPr>
        <w:lastRenderedPageBreak/>
        <w:drawing>
          <wp:inline distT="0" distB="0" distL="0" distR="0" wp14:anchorId="18348C64" wp14:editId="3BDE9A2E">
            <wp:extent cx="2152401" cy="2565175"/>
            <wp:effectExtent l="0" t="0" r="0" b="0"/>
            <wp:docPr id="16744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471468" name=""/>
                    <pic:cNvPicPr/>
                  </pic:nvPicPr>
                  <pic:blipFill>
                    <a:blip r:embed="rId70"/>
                    <a:stretch>
                      <a:fillRect/>
                    </a:stretch>
                  </pic:blipFill>
                  <pic:spPr>
                    <a:xfrm>
                      <a:off x="0" y="0"/>
                      <a:ext cx="2160841" cy="2575233"/>
                    </a:xfrm>
                    <a:prstGeom prst="rect">
                      <a:avLst/>
                    </a:prstGeom>
                  </pic:spPr>
                </pic:pic>
              </a:graphicData>
            </a:graphic>
          </wp:inline>
        </w:drawing>
      </w:r>
    </w:p>
    <w:p w14:paraId="389378D7" w14:textId="562EFDE3" w:rsidR="00570CA2" w:rsidRDefault="00CC1B9F" w:rsidP="00CC1B9F">
      <w:pPr>
        <w:pStyle w:val="Caption"/>
      </w:pPr>
      <w:bookmarkStart w:id="143" w:name="_Ref183783463"/>
      <w:bookmarkStart w:id="144" w:name="_Toc183847358"/>
      <w:r>
        <w:t xml:space="preserve">Figure </w:t>
      </w:r>
      <w:fldSimple w:instr=" SEQ Figure \* ARABIC ">
        <w:r w:rsidR="002444A8">
          <w:rPr>
            <w:noProof/>
          </w:rPr>
          <w:t>41</w:t>
        </w:r>
      </w:fldSimple>
      <w:bookmarkEnd w:id="143"/>
      <w:r>
        <w:t>: Raspberry Pi with battery</w:t>
      </w:r>
      <w:bookmarkEnd w:id="144"/>
    </w:p>
    <w:p w14:paraId="020BF80A" w14:textId="77777777" w:rsidR="005F496C" w:rsidRPr="005F496C" w:rsidRDefault="005F496C" w:rsidP="005F496C"/>
    <w:p w14:paraId="798F7CAF" w14:textId="78078786" w:rsidR="004F0B45" w:rsidRPr="004F0B45" w:rsidRDefault="004F0B45" w:rsidP="004F0B45">
      <w:pPr>
        <w:pStyle w:val="Heading1"/>
      </w:pPr>
      <w:bookmarkStart w:id="145" w:name="_Toc183847312"/>
      <w:r>
        <w:t xml:space="preserve">10. </w:t>
      </w:r>
      <w:r w:rsidRPr="004F0B45">
        <w:t>Description of safety features including:</w:t>
      </w:r>
      <w:bookmarkEnd w:id="145"/>
    </w:p>
    <w:p w14:paraId="654E7A18" w14:textId="5E98D3A6" w:rsidR="00303D53" w:rsidRPr="00DA2473" w:rsidRDefault="003C799F" w:rsidP="00303D53">
      <w:pPr>
        <w:rPr>
          <w:szCs w:val="21"/>
        </w:rPr>
      </w:pPr>
      <w:r w:rsidRPr="00DA2473">
        <w:rPr>
          <w:szCs w:val="21"/>
        </w:rPr>
        <w:t>Mechanisms to mitigate a complete loss of machine power b. Mechanisms to mitigate leaks, environmental contamination</w:t>
      </w:r>
    </w:p>
    <w:p w14:paraId="6B89D014" w14:textId="5B6373BB" w:rsidR="003C799F" w:rsidRPr="00DA2473" w:rsidRDefault="003C799F" w:rsidP="00303D53">
      <w:pPr>
        <w:rPr>
          <w:szCs w:val="21"/>
        </w:rPr>
      </w:pPr>
      <w:r w:rsidRPr="00DA2473">
        <w:rPr>
          <w:szCs w:val="21"/>
        </w:rPr>
        <w:t>Single points of failure within the machine d. Include description of failure modes (top 6)</w:t>
      </w:r>
    </w:p>
    <w:p w14:paraId="7A571D84" w14:textId="7E2DD66B" w:rsidR="00403520" w:rsidRPr="00DA2473" w:rsidRDefault="781A63F6" w:rsidP="00BC4D64">
      <w:pPr>
        <w:pStyle w:val="Heading2"/>
        <w:numPr>
          <w:ilvl w:val="1"/>
          <w:numId w:val="18"/>
        </w:numPr>
        <w:rPr>
          <w:rFonts w:ascii="Avenir Next" w:hAnsi="Avenir Next"/>
          <w:sz w:val="21"/>
          <w:szCs w:val="21"/>
        </w:rPr>
      </w:pPr>
      <w:r w:rsidRPr="00DA2473">
        <w:rPr>
          <w:rFonts w:ascii="Avenir Next" w:hAnsi="Avenir Next"/>
          <w:sz w:val="21"/>
          <w:szCs w:val="21"/>
        </w:rPr>
        <w:t xml:space="preserve"> </w:t>
      </w:r>
      <w:bookmarkStart w:id="146" w:name="_Toc183847313"/>
      <w:r w:rsidR="00403520" w:rsidRPr="00DA2473">
        <w:rPr>
          <w:rFonts w:ascii="Avenir Next" w:hAnsi="Avenir Next"/>
          <w:sz w:val="21"/>
          <w:szCs w:val="21"/>
        </w:rPr>
        <w:t>Safety plan for working</w:t>
      </w:r>
      <w:bookmarkEnd w:id="146"/>
    </w:p>
    <w:p w14:paraId="36171B76" w14:textId="60EDC6D5" w:rsidR="004604CB" w:rsidRPr="00DA2473" w:rsidRDefault="004604CB" w:rsidP="008F61D6">
      <w:pPr>
        <w:jc w:val="both"/>
        <w:rPr>
          <w:szCs w:val="21"/>
        </w:rPr>
      </w:pPr>
      <w:r w:rsidRPr="00DA2473">
        <w:rPr>
          <w:szCs w:val="21"/>
        </w:rPr>
        <w:t xml:space="preserve">The team did not have any safety issues last year, although new design components are being included this year for which risk identification and mitigation has been outlined here, </w:t>
      </w:r>
      <w:r w:rsidRPr="00DA2473">
        <w:rPr>
          <w:szCs w:val="21"/>
        </w:rPr>
        <w:fldChar w:fldCharType="begin"/>
      </w:r>
      <w:r w:rsidRPr="00DA2473">
        <w:rPr>
          <w:szCs w:val="21"/>
        </w:rPr>
        <w:instrText xml:space="preserve"> REF _Ref181636790 \h  \* MERGEFORMAT </w:instrText>
      </w:r>
      <w:r w:rsidRPr="00DA2473">
        <w:rPr>
          <w:szCs w:val="21"/>
        </w:rPr>
      </w:r>
      <w:r w:rsidRPr="00DA2473">
        <w:rPr>
          <w:szCs w:val="21"/>
        </w:rPr>
        <w:fldChar w:fldCharType="separate"/>
      </w:r>
      <w:r w:rsidR="00B85EE5">
        <w:rPr>
          <w:b/>
          <w:bCs/>
          <w:szCs w:val="21"/>
          <w:lang w:val="en-US"/>
        </w:rPr>
        <w:t>Error! Reference source not found.</w:t>
      </w:r>
      <w:r w:rsidRPr="00DA2473">
        <w:rPr>
          <w:szCs w:val="21"/>
        </w:rPr>
        <w:fldChar w:fldCharType="end"/>
      </w:r>
      <w:r w:rsidRPr="00DA2473">
        <w:rPr>
          <w:szCs w:val="21"/>
        </w:rPr>
        <w:t>.</w:t>
      </w:r>
    </w:p>
    <w:p w14:paraId="2F854B45" w14:textId="46B71748" w:rsidR="004604CB" w:rsidRPr="00DA2473" w:rsidRDefault="004604CB" w:rsidP="008F61D6">
      <w:pPr>
        <w:jc w:val="both"/>
        <w:rPr>
          <w:szCs w:val="21"/>
        </w:rPr>
      </w:pPr>
      <w:r w:rsidRPr="00DA2473">
        <w:rPr>
          <w:szCs w:val="21"/>
        </w:rPr>
        <w:t xml:space="preserve">Member safety must always be the top priority during all stages of the design process. The tasks that are required of the Boring team are accompanied by specific risks that must be identified, assessed, and treated or mitigated. A list of risks that this sub-team must plan for can be found in </w:t>
      </w:r>
      <w:r w:rsidR="00656B8C">
        <w:rPr>
          <w:szCs w:val="21"/>
        </w:rPr>
        <w:fldChar w:fldCharType="begin"/>
      </w:r>
      <w:r w:rsidR="00656B8C">
        <w:rPr>
          <w:szCs w:val="21"/>
        </w:rPr>
        <w:instrText xml:space="preserve"> REF _Ref183783912 \h </w:instrText>
      </w:r>
      <w:r w:rsidR="00656B8C">
        <w:rPr>
          <w:szCs w:val="21"/>
        </w:rPr>
      </w:r>
      <w:r w:rsidR="00656B8C">
        <w:rPr>
          <w:szCs w:val="21"/>
        </w:rPr>
        <w:fldChar w:fldCharType="separate"/>
      </w:r>
      <w:r w:rsidR="00656B8C">
        <w:t xml:space="preserve">Table </w:t>
      </w:r>
      <w:r w:rsidR="00656B8C">
        <w:rPr>
          <w:noProof/>
        </w:rPr>
        <w:t>9</w:t>
      </w:r>
      <w:r w:rsidR="00656B8C">
        <w:rPr>
          <w:szCs w:val="21"/>
        </w:rPr>
        <w:fldChar w:fldCharType="end"/>
      </w:r>
      <w:r w:rsidR="00656B8C">
        <w:rPr>
          <w:szCs w:val="21"/>
        </w:rPr>
        <w:t>.</w:t>
      </w:r>
    </w:p>
    <w:p w14:paraId="27A561E5" w14:textId="77777777" w:rsidR="004604CB" w:rsidRPr="00DA2473" w:rsidRDefault="004604CB" w:rsidP="008F61D6">
      <w:pPr>
        <w:jc w:val="both"/>
        <w:rPr>
          <w:szCs w:val="21"/>
        </w:rPr>
      </w:pPr>
      <w:r w:rsidRPr="00DA2473">
        <w:rPr>
          <w:szCs w:val="21"/>
        </w:rPr>
        <w:t xml:space="preserve"> The first risk that Boring team members must consider are general operating and manufacturing risks covering slips, trips, falls and the usage of power tools and hand tools. The construction and adjustment of the Boring drilling machine requires numerous power tools such as drills and hand tools such as wrenches. These tools present a risk of harm such as finger pinching or cuts if used without proper training, PPE such as gloves or CSA approved footwear, and team leadership supervision. Further team rules on power tool safety can be found in Section 7 of the Safety Plan.</w:t>
      </w:r>
    </w:p>
    <w:p w14:paraId="0EA96124" w14:textId="77777777" w:rsidR="004604CB" w:rsidRPr="00DA2473" w:rsidRDefault="004604CB" w:rsidP="008F61D6">
      <w:pPr>
        <w:jc w:val="both"/>
        <w:rPr>
          <w:szCs w:val="21"/>
        </w:rPr>
      </w:pPr>
      <w:r w:rsidRPr="00DA2473">
        <w:rPr>
          <w:szCs w:val="21"/>
        </w:rPr>
        <w:t xml:space="preserve">The second risk comes from electric shock, working with electrical systems </w:t>
      </w:r>
      <w:proofErr w:type="gramStart"/>
      <w:r w:rsidRPr="00DA2473">
        <w:rPr>
          <w:szCs w:val="21"/>
        </w:rPr>
        <w:t>opens up</w:t>
      </w:r>
      <w:proofErr w:type="gramEnd"/>
      <w:r w:rsidRPr="00DA2473">
        <w:rPr>
          <w:szCs w:val="21"/>
        </w:rPr>
        <w:t xml:space="preserve"> the possibility for members to be injured by electrical currents. The four main types of injuries would be electrocution, electric shock, burns and falls. </w:t>
      </w:r>
      <w:proofErr w:type="gramStart"/>
      <w:r w:rsidRPr="00DA2473">
        <w:rPr>
          <w:szCs w:val="21"/>
        </w:rPr>
        <w:t>The drilling process,</w:t>
      </w:r>
      <w:proofErr w:type="gramEnd"/>
      <w:r w:rsidRPr="00DA2473">
        <w:rPr>
          <w:szCs w:val="21"/>
        </w:rPr>
        <w:t xml:space="preserve"> will likely incorporate the use of water and fluids, which could increase the likelihood of an electric shock event.  To mitigate and reduce the likelihood of such an event happening, the team will ground all electronics as well as waterproof essential components.</w:t>
      </w:r>
    </w:p>
    <w:p w14:paraId="1300587B" w14:textId="77777777" w:rsidR="004604CB" w:rsidRPr="00DA2473" w:rsidRDefault="004604CB" w:rsidP="008F61D6">
      <w:pPr>
        <w:jc w:val="both"/>
        <w:rPr>
          <w:szCs w:val="21"/>
        </w:rPr>
      </w:pPr>
      <w:r w:rsidRPr="00DA2473">
        <w:rPr>
          <w:szCs w:val="21"/>
        </w:rPr>
        <w:lastRenderedPageBreak/>
        <w:tab/>
        <w:t xml:space="preserve">The third risk is related to respiratory hazards. The primary hazard for the boring team will be from silica dust created when drilling geological material such as clay. This could arise during the testing of the machine. To mitigate </w:t>
      </w:r>
      <w:proofErr w:type="gramStart"/>
      <w:r w:rsidRPr="00DA2473">
        <w:rPr>
          <w:szCs w:val="21"/>
        </w:rPr>
        <w:t>this Boring members</w:t>
      </w:r>
      <w:proofErr w:type="gramEnd"/>
      <w:r w:rsidRPr="00DA2473">
        <w:rPr>
          <w:szCs w:val="21"/>
        </w:rPr>
        <w:t xml:space="preserve"> must wear respirators with the appropriate P100 fine particulate filters when operating the machine for drilling. Another mitigation would be selecting well ventilated environments to operate in. Details on required PPE and best practices for working in the composite room can be found in Section 8 of the Safety Plan.</w:t>
      </w:r>
    </w:p>
    <w:p w14:paraId="0F4F1538" w14:textId="77777777" w:rsidR="004604CB" w:rsidRPr="00DA2473" w:rsidRDefault="004604CB" w:rsidP="008F61D6">
      <w:pPr>
        <w:jc w:val="both"/>
        <w:rPr>
          <w:szCs w:val="21"/>
        </w:rPr>
      </w:pPr>
      <w:r w:rsidRPr="00DA2473">
        <w:rPr>
          <w:szCs w:val="21"/>
        </w:rPr>
        <w:tab/>
        <w:t>The fourth risk is related to the potential use of chemicals for the teams drilling process. As the team is exploring options for conditioning the soil to make it easier to excavate. Members working with these chemicals will have to conform to clothing and PPE standards. Further details on the risks of different layup chemicals can be found in Section 8.1 of the Safety Plan.</w:t>
      </w:r>
    </w:p>
    <w:p w14:paraId="67EDB11A" w14:textId="77777777" w:rsidR="004604CB" w:rsidRPr="00DA2473" w:rsidRDefault="004604CB" w:rsidP="008F61D6">
      <w:pPr>
        <w:jc w:val="both"/>
        <w:rPr>
          <w:szCs w:val="21"/>
        </w:rPr>
      </w:pPr>
      <w:r w:rsidRPr="00DA2473">
        <w:rPr>
          <w:szCs w:val="21"/>
        </w:rPr>
        <w:t>The fifth risk is related to the operation of the machine, as the drilling machine the team is designing will involve rotating and moving equipment. This creates the potential for a member to be pulled into the machine during operation. Mitigation will include, shields covering the exposed drive shaft, and ensuring that clothing standards and safety standards are followed. It will also be important that the machine has a hard stop wired into it for such a scenario.</w:t>
      </w:r>
    </w:p>
    <w:p w14:paraId="4B1A6E15" w14:textId="0F484395" w:rsidR="006850F7" w:rsidRPr="008F61D6" w:rsidRDefault="004604CB" w:rsidP="008F61D6">
      <w:pPr>
        <w:jc w:val="both"/>
        <w:rPr>
          <w:szCs w:val="21"/>
        </w:rPr>
      </w:pPr>
      <w:r w:rsidRPr="00DA2473">
        <w:rPr>
          <w:szCs w:val="21"/>
        </w:rPr>
        <w:t xml:space="preserve">The sixth risk is related to burns, as there is potential for the machine components to heat up. This would create the opportunity for a member to encounter a hot surface, resulting in a burn. To mitigate this PPE standard will be followed, proper clothing worn and solvent-resistant gloves. </w:t>
      </w:r>
    </w:p>
    <w:p w14:paraId="0E7715F8" w14:textId="6FCF2C92" w:rsidR="008F61D6" w:rsidRDefault="008F61D6" w:rsidP="008F61D6">
      <w:pPr>
        <w:pStyle w:val="Caption"/>
        <w:keepNext/>
      </w:pPr>
      <w:bookmarkStart w:id="147" w:name="_Ref183783912"/>
      <w:bookmarkStart w:id="148" w:name="_Toc183846273"/>
      <w:r>
        <w:t xml:space="preserve">Table </w:t>
      </w:r>
      <w:r>
        <w:fldChar w:fldCharType="begin"/>
      </w:r>
      <w:r>
        <w:instrText>SEQ Table \* ARABIC</w:instrText>
      </w:r>
      <w:r>
        <w:fldChar w:fldCharType="separate"/>
      </w:r>
      <w:r w:rsidR="009F2AFC">
        <w:rPr>
          <w:noProof/>
        </w:rPr>
        <w:t>12</w:t>
      </w:r>
      <w:r>
        <w:fldChar w:fldCharType="end"/>
      </w:r>
      <w:bookmarkEnd w:id="147"/>
      <w:r>
        <w:t>:</w:t>
      </w:r>
      <w:r w:rsidRPr="00007C8C">
        <w:t>Risk Identification, description, mitigation, occurrence, severity and response</w:t>
      </w:r>
      <w:bookmarkEnd w:id="148"/>
    </w:p>
    <w:tbl>
      <w:tblPr>
        <w:tblW w:w="8980" w:type="dxa"/>
        <w:tblLook w:val="04A0" w:firstRow="1" w:lastRow="0" w:firstColumn="1" w:lastColumn="0" w:noHBand="0" w:noVBand="1"/>
      </w:tblPr>
      <w:tblGrid>
        <w:gridCol w:w="1954"/>
        <w:gridCol w:w="2931"/>
        <w:gridCol w:w="1349"/>
        <w:gridCol w:w="991"/>
        <w:gridCol w:w="1533"/>
        <w:gridCol w:w="222"/>
      </w:tblGrid>
      <w:tr w:rsidR="006850F7" w:rsidRPr="00287A88" w14:paraId="2BF79475" w14:textId="77777777" w:rsidTr="024D875D">
        <w:trPr>
          <w:gridAfter w:val="1"/>
          <w:wAfter w:w="222" w:type="dxa"/>
          <w:trHeight w:val="1095"/>
        </w:trPr>
        <w:tc>
          <w:tcPr>
            <w:tcW w:w="1954" w:type="dxa"/>
            <w:vMerge w:val="restart"/>
            <w:tcBorders>
              <w:top w:val="single" w:sz="8" w:space="0" w:color="E97132"/>
              <w:left w:val="single" w:sz="8" w:space="0" w:color="E97132"/>
              <w:bottom w:val="single" w:sz="8" w:space="0" w:color="E97132"/>
              <w:right w:val="nil"/>
            </w:tcBorders>
            <w:shd w:val="clear" w:color="auto" w:fill="E97132"/>
            <w:vAlign w:val="center"/>
            <w:hideMark/>
          </w:tcPr>
          <w:p w14:paraId="4FFE079A" w14:textId="77777777" w:rsidR="006850F7" w:rsidRPr="00DA2473" w:rsidRDefault="006850F7">
            <w:pPr>
              <w:spacing w:after="0" w:line="240" w:lineRule="auto"/>
              <w:jc w:val="both"/>
              <w:rPr>
                <w:rFonts w:eastAsia="Times New Roman"/>
                <w:szCs w:val="21"/>
              </w:rPr>
            </w:pPr>
            <w:r w:rsidRPr="00DA2473">
              <w:rPr>
                <w:rFonts w:eastAsia="Times New Roman"/>
                <w:szCs w:val="21"/>
              </w:rPr>
              <w:t>Risk Identification</w:t>
            </w:r>
          </w:p>
        </w:tc>
        <w:tc>
          <w:tcPr>
            <w:tcW w:w="2931" w:type="dxa"/>
            <w:vMerge w:val="restart"/>
            <w:tcBorders>
              <w:top w:val="single" w:sz="8" w:space="0" w:color="E97132"/>
              <w:left w:val="nil"/>
              <w:bottom w:val="single" w:sz="8" w:space="0" w:color="E97132"/>
              <w:right w:val="nil"/>
            </w:tcBorders>
            <w:shd w:val="clear" w:color="auto" w:fill="E97132"/>
            <w:vAlign w:val="center"/>
            <w:hideMark/>
          </w:tcPr>
          <w:p w14:paraId="5F766EF8" w14:textId="77777777" w:rsidR="006850F7" w:rsidRPr="00DA2473" w:rsidRDefault="006850F7">
            <w:pPr>
              <w:spacing w:after="0" w:line="240" w:lineRule="auto"/>
              <w:jc w:val="both"/>
              <w:rPr>
                <w:rFonts w:eastAsia="Times New Roman"/>
                <w:szCs w:val="21"/>
              </w:rPr>
            </w:pPr>
            <w:r w:rsidRPr="00DA2473">
              <w:rPr>
                <w:rFonts w:eastAsia="Times New Roman"/>
                <w:szCs w:val="21"/>
              </w:rPr>
              <w:t>Description of Risk and Mitigation</w:t>
            </w:r>
          </w:p>
        </w:tc>
        <w:tc>
          <w:tcPr>
            <w:tcW w:w="1349" w:type="dxa"/>
            <w:tcBorders>
              <w:top w:val="single" w:sz="8" w:space="0" w:color="E97132"/>
              <w:left w:val="nil"/>
              <w:bottom w:val="nil"/>
              <w:right w:val="nil"/>
            </w:tcBorders>
            <w:shd w:val="clear" w:color="auto" w:fill="E97132"/>
            <w:vAlign w:val="center"/>
            <w:hideMark/>
          </w:tcPr>
          <w:p w14:paraId="5D8BF9A2" w14:textId="77777777" w:rsidR="006850F7" w:rsidRPr="00DA2473" w:rsidRDefault="006850F7">
            <w:pPr>
              <w:spacing w:after="0" w:line="240" w:lineRule="auto"/>
              <w:jc w:val="both"/>
              <w:rPr>
                <w:rFonts w:eastAsia="Times New Roman"/>
                <w:szCs w:val="21"/>
              </w:rPr>
            </w:pPr>
            <w:r w:rsidRPr="00DA2473">
              <w:rPr>
                <w:rFonts w:eastAsia="Times New Roman"/>
                <w:szCs w:val="21"/>
              </w:rPr>
              <w:t xml:space="preserve">Occurrence </w:t>
            </w:r>
          </w:p>
        </w:tc>
        <w:tc>
          <w:tcPr>
            <w:tcW w:w="991" w:type="dxa"/>
            <w:tcBorders>
              <w:top w:val="single" w:sz="8" w:space="0" w:color="E97132"/>
              <w:left w:val="nil"/>
              <w:bottom w:val="nil"/>
              <w:right w:val="nil"/>
            </w:tcBorders>
            <w:shd w:val="clear" w:color="auto" w:fill="E97132"/>
            <w:vAlign w:val="center"/>
            <w:hideMark/>
          </w:tcPr>
          <w:p w14:paraId="5DF49803" w14:textId="77777777" w:rsidR="006850F7" w:rsidRPr="00DA2473" w:rsidRDefault="006850F7">
            <w:pPr>
              <w:spacing w:after="0" w:line="240" w:lineRule="auto"/>
              <w:jc w:val="both"/>
              <w:rPr>
                <w:rFonts w:eastAsia="Times New Roman"/>
                <w:szCs w:val="21"/>
              </w:rPr>
            </w:pPr>
            <w:r w:rsidRPr="00DA2473">
              <w:rPr>
                <w:rFonts w:eastAsia="Times New Roman"/>
                <w:szCs w:val="21"/>
              </w:rPr>
              <w:t>Severity</w:t>
            </w:r>
          </w:p>
        </w:tc>
        <w:tc>
          <w:tcPr>
            <w:tcW w:w="1533" w:type="dxa"/>
            <w:vMerge w:val="restart"/>
            <w:tcBorders>
              <w:top w:val="single" w:sz="8" w:space="0" w:color="E97132"/>
              <w:left w:val="nil"/>
              <w:bottom w:val="single" w:sz="8" w:space="0" w:color="E97132"/>
              <w:right w:val="nil"/>
            </w:tcBorders>
            <w:shd w:val="clear" w:color="auto" w:fill="E97132"/>
            <w:vAlign w:val="center"/>
            <w:hideMark/>
          </w:tcPr>
          <w:p w14:paraId="0B7894F8" w14:textId="77777777" w:rsidR="006850F7" w:rsidRPr="00DA2473" w:rsidRDefault="006850F7">
            <w:pPr>
              <w:spacing w:after="0" w:line="240" w:lineRule="auto"/>
              <w:jc w:val="both"/>
              <w:rPr>
                <w:rFonts w:eastAsia="Times New Roman"/>
                <w:szCs w:val="21"/>
              </w:rPr>
            </w:pPr>
            <w:r w:rsidRPr="00DA2473">
              <w:rPr>
                <w:rFonts w:eastAsia="Times New Roman"/>
                <w:szCs w:val="21"/>
              </w:rPr>
              <w:t>Response </w:t>
            </w:r>
          </w:p>
        </w:tc>
      </w:tr>
      <w:tr w:rsidR="006850F7" w:rsidRPr="00287A88" w14:paraId="4FF31479" w14:textId="77777777" w:rsidTr="024D875D">
        <w:trPr>
          <w:gridAfter w:val="1"/>
          <w:wAfter w:w="222" w:type="dxa"/>
          <w:trHeight w:val="293"/>
        </w:trPr>
        <w:tc>
          <w:tcPr>
            <w:tcW w:w="1954" w:type="dxa"/>
            <w:vMerge/>
            <w:vAlign w:val="center"/>
            <w:hideMark/>
          </w:tcPr>
          <w:p w14:paraId="54072658" w14:textId="77777777" w:rsidR="006850F7" w:rsidRPr="00DA2473" w:rsidRDefault="006850F7">
            <w:pPr>
              <w:spacing w:after="0" w:line="240" w:lineRule="auto"/>
              <w:jc w:val="both"/>
              <w:rPr>
                <w:rFonts w:eastAsia="Times New Roman"/>
                <w:szCs w:val="21"/>
              </w:rPr>
            </w:pPr>
          </w:p>
        </w:tc>
        <w:tc>
          <w:tcPr>
            <w:tcW w:w="2931" w:type="dxa"/>
            <w:vMerge/>
            <w:vAlign w:val="center"/>
            <w:hideMark/>
          </w:tcPr>
          <w:p w14:paraId="3156CFA4" w14:textId="77777777" w:rsidR="006850F7" w:rsidRPr="00DA2473" w:rsidRDefault="006850F7">
            <w:pPr>
              <w:spacing w:after="0" w:line="240" w:lineRule="auto"/>
              <w:jc w:val="both"/>
              <w:rPr>
                <w:rFonts w:eastAsia="Times New Roman"/>
                <w:szCs w:val="21"/>
              </w:rPr>
            </w:pPr>
          </w:p>
        </w:tc>
        <w:tc>
          <w:tcPr>
            <w:tcW w:w="1349" w:type="dxa"/>
            <w:tcBorders>
              <w:top w:val="nil"/>
              <w:left w:val="nil"/>
              <w:bottom w:val="single" w:sz="8" w:space="0" w:color="E97132"/>
              <w:right w:val="nil"/>
            </w:tcBorders>
            <w:shd w:val="clear" w:color="auto" w:fill="E97132"/>
            <w:vAlign w:val="center"/>
            <w:hideMark/>
          </w:tcPr>
          <w:p w14:paraId="6A689FF7" w14:textId="77777777" w:rsidR="006850F7" w:rsidRPr="00DA2473" w:rsidRDefault="006850F7">
            <w:pPr>
              <w:spacing w:after="0" w:line="240" w:lineRule="auto"/>
              <w:jc w:val="both"/>
              <w:rPr>
                <w:rFonts w:eastAsia="Times New Roman"/>
                <w:szCs w:val="21"/>
              </w:rPr>
            </w:pPr>
            <w:r w:rsidRPr="00DA2473">
              <w:rPr>
                <w:rFonts w:eastAsia="Times New Roman"/>
                <w:szCs w:val="21"/>
              </w:rPr>
              <w:t>out of 5</w:t>
            </w:r>
          </w:p>
        </w:tc>
        <w:tc>
          <w:tcPr>
            <w:tcW w:w="991" w:type="dxa"/>
            <w:tcBorders>
              <w:top w:val="nil"/>
              <w:left w:val="nil"/>
              <w:bottom w:val="single" w:sz="8" w:space="0" w:color="E97132"/>
              <w:right w:val="nil"/>
            </w:tcBorders>
            <w:shd w:val="clear" w:color="auto" w:fill="E97132"/>
            <w:vAlign w:val="center"/>
            <w:hideMark/>
          </w:tcPr>
          <w:p w14:paraId="4ACDBB52" w14:textId="77777777" w:rsidR="006850F7" w:rsidRPr="00DA2473" w:rsidRDefault="006850F7">
            <w:pPr>
              <w:spacing w:after="0" w:line="240" w:lineRule="auto"/>
              <w:jc w:val="both"/>
              <w:rPr>
                <w:rFonts w:eastAsia="Times New Roman"/>
                <w:szCs w:val="21"/>
              </w:rPr>
            </w:pPr>
            <w:r w:rsidRPr="00DA2473">
              <w:rPr>
                <w:rFonts w:eastAsia="Times New Roman"/>
                <w:szCs w:val="21"/>
              </w:rPr>
              <w:t>out of 5</w:t>
            </w:r>
          </w:p>
        </w:tc>
        <w:tc>
          <w:tcPr>
            <w:tcW w:w="1533" w:type="dxa"/>
            <w:vMerge/>
            <w:vAlign w:val="center"/>
            <w:hideMark/>
          </w:tcPr>
          <w:p w14:paraId="5198048A" w14:textId="77777777" w:rsidR="006850F7" w:rsidRPr="00DA2473" w:rsidRDefault="006850F7">
            <w:pPr>
              <w:spacing w:after="0" w:line="240" w:lineRule="auto"/>
              <w:jc w:val="both"/>
              <w:rPr>
                <w:rFonts w:eastAsia="Times New Roman"/>
                <w:szCs w:val="21"/>
              </w:rPr>
            </w:pPr>
          </w:p>
        </w:tc>
      </w:tr>
      <w:tr w:rsidR="006850F7" w:rsidRPr="00287A88" w14:paraId="73266624" w14:textId="77777777" w:rsidTr="024D875D">
        <w:trPr>
          <w:gridAfter w:val="1"/>
          <w:wAfter w:w="222" w:type="dxa"/>
          <w:trHeight w:val="3975"/>
        </w:trPr>
        <w:tc>
          <w:tcPr>
            <w:tcW w:w="1954" w:type="dxa"/>
            <w:tcBorders>
              <w:top w:val="nil"/>
              <w:left w:val="single" w:sz="8" w:space="0" w:color="F1A983"/>
              <w:bottom w:val="nil"/>
              <w:right w:val="single" w:sz="8" w:space="0" w:color="F1A983"/>
            </w:tcBorders>
            <w:shd w:val="clear" w:color="auto" w:fill="FAE2D5"/>
            <w:vAlign w:val="center"/>
            <w:hideMark/>
          </w:tcPr>
          <w:p w14:paraId="3B6546D7"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General Safety Hazards </w:t>
            </w:r>
          </w:p>
        </w:tc>
        <w:tc>
          <w:tcPr>
            <w:tcW w:w="2931" w:type="dxa"/>
            <w:tcBorders>
              <w:top w:val="nil"/>
              <w:left w:val="nil"/>
              <w:bottom w:val="nil"/>
              <w:right w:val="single" w:sz="8" w:space="0" w:color="F1A983"/>
            </w:tcBorders>
            <w:shd w:val="clear" w:color="auto" w:fill="FAE2D5"/>
            <w:vAlign w:val="center"/>
            <w:hideMark/>
          </w:tcPr>
          <w:p w14:paraId="375B7AA0" w14:textId="0BC37626" w:rsidR="006850F7" w:rsidRPr="00DA2473" w:rsidRDefault="006850F7">
            <w:pPr>
              <w:spacing w:after="0" w:line="240" w:lineRule="auto"/>
              <w:jc w:val="both"/>
              <w:rPr>
                <w:rFonts w:eastAsia="Times New Roman"/>
                <w:szCs w:val="21"/>
              </w:rPr>
            </w:pPr>
            <w:r w:rsidRPr="00DA2473">
              <w:rPr>
                <w:rFonts w:eastAsia="Times New Roman" w:cstheme="minorHAnsi"/>
                <w:szCs w:val="21"/>
              </w:rPr>
              <w:t>General safety hazards include slips, trips, and falls, fall of material, operating dangerous machinery, and electrical hazards. </w:t>
            </w:r>
            <w:proofErr w:type="gramStart"/>
            <w:r w:rsidRPr="00DA2473">
              <w:rPr>
                <w:rFonts w:eastAsia="Times New Roman" w:cstheme="minorHAnsi"/>
                <w:szCs w:val="21"/>
              </w:rPr>
              <w:t>In</w:t>
            </w:r>
            <w:r w:rsidR="008F61D6" w:rsidRPr="00DA2473">
              <w:rPr>
                <w:rFonts w:eastAsia="Times New Roman" w:cstheme="minorHAnsi"/>
                <w:szCs w:val="21"/>
              </w:rPr>
              <w:t xml:space="preserve"> </w:t>
            </w:r>
            <w:r w:rsidRPr="00DA2473">
              <w:rPr>
                <w:rFonts w:eastAsia="Times New Roman" w:cstheme="minorHAnsi"/>
                <w:szCs w:val="21"/>
              </w:rPr>
              <w:t>particular,</w:t>
            </w:r>
            <w:r w:rsidR="008F61D6" w:rsidRPr="00DA2473">
              <w:rPr>
                <w:rFonts w:eastAsia="Times New Roman" w:cstheme="minorHAnsi"/>
                <w:szCs w:val="21"/>
              </w:rPr>
              <w:t xml:space="preserve"> </w:t>
            </w:r>
            <w:r w:rsidRPr="00DA2473">
              <w:rPr>
                <w:rFonts w:eastAsia="Times New Roman" w:cstheme="minorHAnsi"/>
                <w:szCs w:val="21"/>
              </w:rPr>
              <w:t>chassis</w:t>
            </w:r>
            <w:proofErr w:type="gramEnd"/>
            <w:r w:rsidRPr="00DA2473">
              <w:rPr>
                <w:rFonts w:eastAsia="Times New Roman" w:cstheme="minorHAnsi"/>
                <w:szCs w:val="21"/>
              </w:rPr>
              <w:t xml:space="preserve"> members must be trained and supervised while using power tools.</w:t>
            </w:r>
          </w:p>
        </w:tc>
        <w:tc>
          <w:tcPr>
            <w:tcW w:w="1349" w:type="dxa"/>
            <w:tcBorders>
              <w:top w:val="nil"/>
              <w:left w:val="nil"/>
              <w:bottom w:val="nil"/>
              <w:right w:val="single" w:sz="8" w:space="0" w:color="F1A983"/>
            </w:tcBorders>
            <w:shd w:val="clear" w:color="auto" w:fill="FAE2D5"/>
            <w:vAlign w:val="center"/>
            <w:hideMark/>
          </w:tcPr>
          <w:p w14:paraId="4B7C21C5"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2</w:t>
            </w:r>
          </w:p>
        </w:tc>
        <w:tc>
          <w:tcPr>
            <w:tcW w:w="991" w:type="dxa"/>
            <w:tcBorders>
              <w:top w:val="nil"/>
              <w:left w:val="nil"/>
              <w:bottom w:val="nil"/>
              <w:right w:val="single" w:sz="8" w:space="0" w:color="F1A983"/>
            </w:tcBorders>
            <w:shd w:val="clear" w:color="auto" w:fill="FAE2D5"/>
            <w:vAlign w:val="center"/>
            <w:hideMark/>
          </w:tcPr>
          <w:p w14:paraId="74284DA4"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4</w:t>
            </w:r>
          </w:p>
        </w:tc>
        <w:tc>
          <w:tcPr>
            <w:tcW w:w="1533" w:type="dxa"/>
            <w:tcBorders>
              <w:top w:val="nil"/>
              <w:left w:val="nil"/>
              <w:bottom w:val="nil"/>
              <w:right w:val="single" w:sz="8" w:space="0" w:color="F1A983"/>
            </w:tcBorders>
            <w:shd w:val="clear" w:color="auto" w:fill="FAE2D5"/>
            <w:vAlign w:val="center"/>
            <w:hideMark/>
          </w:tcPr>
          <w:p w14:paraId="49378CEE"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Slips, trips, and falls are to be treated by assessing for head injury, or any sharp pains indicating breaks, strains, or sprains. The individual must seek medical attention for any head related injuries or breaks, strains, and sprains. </w:t>
            </w:r>
          </w:p>
        </w:tc>
      </w:tr>
      <w:tr w:rsidR="006850F7" w:rsidRPr="00287A88" w14:paraId="7D248BCF" w14:textId="77777777" w:rsidTr="024D875D">
        <w:trPr>
          <w:gridAfter w:val="1"/>
          <w:wAfter w:w="222" w:type="dxa"/>
          <w:trHeight w:val="2408"/>
        </w:trPr>
        <w:tc>
          <w:tcPr>
            <w:tcW w:w="1954"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auto" w:fill="auto"/>
            <w:hideMark/>
          </w:tcPr>
          <w:p w14:paraId="2329718F" w14:textId="77777777" w:rsidR="006850F7" w:rsidRPr="00DA2473" w:rsidRDefault="006850F7">
            <w:pPr>
              <w:spacing w:after="0" w:line="240" w:lineRule="auto"/>
              <w:jc w:val="both"/>
              <w:rPr>
                <w:rFonts w:eastAsia="Times New Roman"/>
                <w:szCs w:val="21"/>
              </w:rPr>
            </w:pPr>
            <w:r w:rsidRPr="00DA2473">
              <w:rPr>
                <w:rFonts w:eastAsia="Times New Roman"/>
                <w:szCs w:val="21"/>
              </w:rPr>
              <w:lastRenderedPageBreak/>
              <w:t>Electric Shock</w:t>
            </w:r>
          </w:p>
        </w:tc>
        <w:tc>
          <w:tcPr>
            <w:tcW w:w="2931" w:type="dxa"/>
            <w:tcBorders>
              <w:top w:val="single" w:sz="4" w:space="0" w:color="ED7D31" w:themeColor="accent2"/>
              <w:left w:val="nil"/>
              <w:bottom w:val="nil"/>
              <w:right w:val="single" w:sz="4" w:space="0" w:color="ED7D31" w:themeColor="accent2"/>
            </w:tcBorders>
            <w:shd w:val="clear" w:color="auto" w:fill="FFFFFF" w:themeFill="background1"/>
            <w:vAlign w:val="center"/>
            <w:hideMark/>
          </w:tcPr>
          <w:p w14:paraId="07F645CE"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 xml:space="preserve">Working with electrical systems means there is a risk members could be injured by electrical currents. There are four main types of injuries, electrocution (fatal), electric shock, burns and falls. </w:t>
            </w:r>
          </w:p>
        </w:tc>
        <w:tc>
          <w:tcPr>
            <w:tcW w:w="1349"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auto" w:fill="auto"/>
            <w:vAlign w:val="center"/>
            <w:hideMark/>
          </w:tcPr>
          <w:p w14:paraId="0DE0B4EC"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1</w:t>
            </w:r>
          </w:p>
        </w:tc>
        <w:tc>
          <w:tcPr>
            <w:tcW w:w="991"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auto" w:fill="auto"/>
            <w:vAlign w:val="center"/>
            <w:hideMark/>
          </w:tcPr>
          <w:p w14:paraId="00898759"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5</w:t>
            </w:r>
          </w:p>
        </w:tc>
        <w:tc>
          <w:tcPr>
            <w:tcW w:w="1533" w:type="dxa"/>
            <w:vMerge w:val="restart"/>
            <w:tcBorders>
              <w:top w:val="single" w:sz="4" w:space="0" w:color="ED7D31" w:themeColor="accent2"/>
              <w:left w:val="single" w:sz="4" w:space="0" w:color="ED7D31" w:themeColor="accent2"/>
              <w:bottom w:val="single" w:sz="4" w:space="0" w:color="ED7D31" w:themeColor="accent2"/>
              <w:right w:val="single" w:sz="4" w:space="0" w:color="ED7D31" w:themeColor="accent2"/>
            </w:tcBorders>
            <w:shd w:val="clear" w:color="auto" w:fill="auto"/>
            <w:vAlign w:val="center"/>
            <w:hideMark/>
          </w:tcPr>
          <w:p w14:paraId="371A0AFE"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 xml:space="preserve">In the event of an electrical current passing through the body, utilize standard first aid </w:t>
            </w:r>
            <w:proofErr w:type="spellStart"/>
            <w:r w:rsidRPr="00DA2473">
              <w:rPr>
                <w:rFonts w:eastAsia="Times New Roman" w:cstheme="minorHAnsi"/>
                <w:szCs w:val="21"/>
              </w:rPr>
              <w:t>procudures</w:t>
            </w:r>
            <w:proofErr w:type="spellEnd"/>
            <w:r w:rsidRPr="00DA2473">
              <w:rPr>
                <w:rFonts w:eastAsia="Times New Roman" w:cstheme="minorHAnsi"/>
                <w:szCs w:val="21"/>
              </w:rPr>
              <w:t xml:space="preserve">. Shut off all power sources, call 911 if needed. </w:t>
            </w:r>
          </w:p>
        </w:tc>
      </w:tr>
      <w:tr w:rsidR="006850F7" w:rsidRPr="00287A88" w14:paraId="4E4BD49B" w14:textId="77777777" w:rsidTr="024D875D">
        <w:trPr>
          <w:gridAfter w:val="1"/>
          <w:wAfter w:w="222" w:type="dxa"/>
          <w:trHeight w:val="347"/>
        </w:trPr>
        <w:tc>
          <w:tcPr>
            <w:tcW w:w="1954" w:type="dxa"/>
            <w:vMerge/>
            <w:vAlign w:val="center"/>
            <w:hideMark/>
          </w:tcPr>
          <w:p w14:paraId="7E14922F" w14:textId="77777777" w:rsidR="006850F7" w:rsidRPr="00DA2473" w:rsidRDefault="006850F7">
            <w:pPr>
              <w:spacing w:after="0" w:line="240" w:lineRule="auto"/>
              <w:jc w:val="both"/>
              <w:rPr>
                <w:rFonts w:eastAsia="Times New Roman"/>
                <w:szCs w:val="21"/>
              </w:rPr>
            </w:pPr>
          </w:p>
        </w:tc>
        <w:tc>
          <w:tcPr>
            <w:tcW w:w="2931" w:type="dxa"/>
            <w:tcBorders>
              <w:top w:val="single" w:sz="4" w:space="0" w:color="FFFFFF" w:themeColor="background1"/>
              <w:left w:val="nil"/>
              <w:bottom w:val="nil"/>
              <w:right w:val="single" w:sz="4" w:space="0" w:color="ED7D31" w:themeColor="accent2"/>
            </w:tcBorders>
            <w:shd w:val="clear" w:color="auto" w:fill="auto"/>
            <w:noWrap/>
            <w:vAlign w:val="bottom"/>
            <w:hideMark/>
          </w:tcPr>
          <w:p w14:paraId="76391D5E" w14:textId="77777777" w:rsidR="006850F7" w:rsidRPr="00DA2473" w:rsidRDefault="006850F7">
            <w:pPr>
              <w:spacing w:after="0" w:line="240" w:lineRule="auto"/>
              <w:jc w:val="both"/>
              <w:rPr>
                <w:rFonts w:eastAsia="Times New Roman"/>
                <w:szCs w:val="21"/>
              </w:rPr>
            </w:pPr>
            <w:r w:rsidRPr="00DA2473">
              <w:rPr>
                <w:rFonts w:eastAsia="Times New Roman"/>
                <w:szCs w:val="21"/>
              </w:rPr>
              <w:t> </w:t>
            </w:r>
          </w:p>
        </w:tc>
        <w:tc>
          <w:tcPr>
            <w:tcW w:w="1349" w:type="dxa"/>
            <w:vMerge/>
            <w:vAlign w:val="center"/>
            <w:hideMark/>
          </w:tcPr>
          <w:p w14:paraId="08288894"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160C38C3"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6DEA3DA5" w14:textId="77777777" w:rsidR="006850F7" w:rsidRPr="00DA2473" w:rsidRDefault="006850F7">
            <w:pPr>
              <w:spacing w:after="0" w:line="240" w:lineRule="auto"/>
              <w:jc w:val="both"/>
              <w:rPr>
                <w:rFonts w:eastAsia="Times New Roman"/>
                <w:szCs w:val="21"/>
              </w:rPr>
            </w:pPr>
          </w:p>
        </w:tc>
      </w:tr>
      <w:tr w:rsidR="006850F7" w:rsidRPr="00287A88" w14:paraId="68F655B1" w14:textId="77777777" w:rsidTr="024D875D">
        <w:trPr>
          <w:gridAfter w:val="1"/>
          <w:wAfter w:w="222" w:type="dxa"/>
          <w:trHeight w:val="2070"/>
        </w:trPr>
        <w:tc>
          <w:tcPr>
            <w:tcW w:w="1954" w:type="dxa"/>
            <w:vMerge/>
            <w:vAlign w:val="center"/>
            <w:hideMark/>
          </w:tcPr>
          <w:p w14:paraId="4E282D47" w14:textId="77777777" w:rsidR="006850F7" w:rsidRPr="00DA2473" w:rsidRDefault="006850F7">
            <w:pPr>
              <w:spacing w:after="0" w:line="240" w:lineRule="auto"/>
              <w:jc w:val="both"/>
              <w:rPr>
                <w:rFonts w:eastAsia="Times New Roman"/>
                <w:szCs w:val="21"/>
              </w:rPr>
            </w:pPr>
          </w:p>
        </w:tc>
        <w:tc>
          <w:tcPr>
            <w:tcW w:w="2931" w:type="dxa"/>
            <w:tcBorders>
              <w:top w:val="single" w:sz="4" w:space="0" w:color="FFFFFF" w:themeColor="background1"/>
              <w:left w:val="nil"/>
              <w:bottom w:val="single" w:sz="4" w:space="0" w:color="ED7D31" w:themeColor="accent2"/>
              <w:right w:val="single" w:sz="4" w:space="0" w:color="ED7D31" w:themeColor="accent2"/>
            </w:tcBorders>
            <w:shd w:val="clear" w:color="auto" w:fill="auto"/>
            <w:vAlign w:val="bottom"/>
            <w:hideMark/>
          </w:tcPr>
          <w:p w14:paraId="765DD701" w14:textId="77777777" w:rsidR="006850F7" w:rsidRPr="00DA2473" w:rsidRDefault="006850F7">
            <w:pPr>
              <w:spacing w:after="0" w:line="240" w:lineRule="auto"/>
              <w:jc w:val="both"/>
              <w:rPr>
                <w:rFonts w:eastAsia="Times New Roman"/>
                <w:szCs w:val="21"/>
              </w:rPr>
            </w:pPr>
            <w:r w:rsidRPr="00DA2473">
              <w:rPr>
                <w:rFonts w:eastAsia="Times New Roman"/>
                <w:szCs w:val="21"/>
              </w:rPr>
              <w:t>To mitigate and reduce the chance of this happening the team will ground all electronics by providing a path for fault currents. As well as waterproof enclosures, sealant/coating risky locations.</w:t>
            </w:r>
          </w:p>
        </w:tc>
        <w:tc>
          <w:tcPr>
            <w:tcW w:w="1349" w:type="dxa"/>
            <w:vMerge/>
            <w:vAlign w:val="center"/>
            <w:hideMark/>
          </w:tcPr>
          <w:p w14:paraId="090E35E1"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0135BD9A"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05B76DA7" w14:textId="77777777" w:rsidR="006850F7" w:rsidRPr="00DA2473" w:rsidRDefault="006850F7">
            <w:pPr>
              <w:spacing w:after="0" w:line="240" w:lineRule="auto"/>
              <w:jc w:val="both"/>
              <w:rPr>
                <w:rFonts w:eastAsia="Times New Roman"/>
                <w:szCs w:val="21"/>
              </w:rPr>
            </w:pPr>
          </w:p>
        </w:tc>
      </w:tr>
      <w:tr w:rsidR="006850F7" w:rsidRPr="00287A88" w14:paraId="20B931AB" w14:textId="77777777" w:rsidTr="024D875D">
        <w:trPr>
          <w:gridAfter w:val="1"/>
          <w:wAfter w:w="222" w:type="dxa"/>
          <w:trHeight w:val="3135"/>
        </w:trPr>
        <w:tc>
          <w:tcPr>
            <w:tcW w:w="1954" w:type="dxa"/>
            <w:vMerge w:val="restart"/>
            <w:tcBorders>
              <w:top w:val="nil"/>
              <w:left w:val="single" w:sz="8" w:space="0" w:color="F1A983"/>
              <w:bottom w:val="single" w:sz="8" w:space="0" w:color="F1A983"/>
              <w:right w:val="single" w:sz="8" w:space="0" w:color="F1A983"/>
            </w:tcBorders>
            <w:shd w:val="clear" w:color="auto" w:fill="FAE2D5"/>
            <w:vAlign w:val="center"/>
            <w:hideMark/>
          </w:tcPr>
          <w:p w14:paraId="4D424B36"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Respiratory Hazards </w:t>
            </w:r>
          </w:p>
        </w:tc>
        <w:tc>
          <w:tcPr>
            <w:tcW w:w="2931" w:type="dxa"/>
            <w:tcBorders>
              <w:top w:val="nil"/>
              <w:left w:val="nil"/>
              <w:bottom w:val="nil"/>
              <w:right w:val="single" w:sz="8" w:space="0" w:color="F1A983"/>
            </w:tcBorders>
            <w:shd w:val="clear" w:color="auto" w:fill="FAE2D5"/>
            <w:vAlign w:val="center"/>
            <w:hideMark/>
          </w:tcPr>
          <w:p w14:paraId="034C4464" w14:textId="77777777" w:rsidR="006850F7" w:rsidRPr="00DA2473" w:rsidRDefault="006850F7">
            <w:pPr>
              <w:spacing w:after="0" w:line="240" w:lineRule="auto"/>
              <w:jc w:val="both"/>
              <w:rPr>
                <w:rFonts w:eastAsia="Times New Roman"/>
                <w:szCs w:val="21"/>
              </w:rPr>
            </w:pPr>
            <w:r w:rsidRPr="00DA2473">
              <w:rPr>
                <w:rFonts w:eastAsia="Times New Roman"/>
                <w:szCs w:val="21"/>
              </w:rPr>
              <w:t xml:space="preserve">Working with clays and geologic material, with drilling can release dangerous crystalline silica dust. Silica is harmful when it becomes an </w:t>
            </w:r>
            <w:proofErr w:type="spellStart"/>
            <w:r w:rsidRPr="00DA2473">
              <w:rPr>
                <w:rFonts w:eastAsia="Times New Roman"/>
                <w:szCs w:val="21"/>
              </w:rPr>
              <w:t>airbore</w:t>
            </w:r>
            <w:proofErr w:type="spellEnd"/>
            <w:r w:rsidRPr="00DA2473">
              <w:rPr>
                <w:rFonts w:eastAsia="Times New Roman"/>
                <w:szCs w:val="21"/>
              </w:rPr>
              <w:t xml:space="preserve"> dust and individuals breathe in silica dust. Often the damage builds slowly and those affected will have no awareness that the exposure is causing lung issues.</w:t>
            </w:r>
          </w:p>
        </w:tc>
        <w:tc>
          <w:tcPr>
            <w:tcW w:w="1349" w:type="dxa"/>
            <w:vMerge w:val="restart"/>
            <w:tcBorders>
              <w:top w:val="nil"/>
              <w:left w:val="single" w:sz="8" w:space="0" w:color="F1A983"/>
              <w:bottom w:val="single" w:sz="8" w:space="0" w:color="F1A983"/>
              <w:right w:val="single" w:sz="8" w:space="0" w:color="F1A983"/>
            </w:tcBorders>
            <w:shd w:val="clear" w:color="auto" w:fill="FAE2D5"/>
            <w:vAlign w:val="center"/>
            <w:hideMark/>
          </w:tcPr>
          <w:p w14:paraId="1FE867C7"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2</w:t>
            </w:r>
          </w:p>
        </w:tc>
        <w:tc>
          <w:tcPr>
            <w:tcW w:w="991" w:type="dxa"/>
            <w:vMerge w:val="restart"/>
            <w:tcBorders>
              <w:top w:val="nil"/>
              <w:left w:val="single" w:sz="8" w:space="0" w:color="F1A983"/>
              <w:bottom w:val="single" w:sz="8" w:space="0" w:color="F1A983"/>
              <w:right w:val="single" w:sz="8" w:space="0" w:color="F1A983"/>
            </w:tcBorders>
            <w:shd w:val="clear" w:color="auto" w:fill="FAE2D5"/>
            <w:vAlign w:val="center"/>
            <w:hideMark/>
          </w:tcPr>
          <w:p w14:paraId="31E200A8"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4</w:t>
            </w:r>
          </w:p>
        </w:tc>
        <w:tc>
          <w:tcPr>
            <w:tcW w:w="1533" w:type="dxa"/>
            <w:vMerge w:val="restart"/>
            <w:tcBorders>
              <w:top w:val="nil"/>
              <w:left w:val="single" w:sz="8" w:space="0" w:color="F1A983"/>
              <w:bottom w:val="single" w:sz="8" w:space="0" w:color="F1A983"/>
              <w:right w:val="single" w:sz="8" w:space="0" w:color="F1A983"/>
            </w:tcBorders>
            <w:shd w:val="clear" w:color="auto" w:fill="FAE2D5"/>
            <w:vAlign w:val="center"/>
            <w:hideMark/>
          </w:tcPr>
          <w:p w14:paraId="464002D3" w14:textId="77777777" w:rsidR="006850F7" w:rsidRPr="00DA2473" w:rsidRDefault="006850F7">
            <w:pPr>
              <w:spacing w:after="0" w:line="240" w:lineRule="auto"/>
              <w:jc w:val="both"/>
              <w:rPr>
                <w:rFonts w:eastAsia="Times New Roman"/>
                <w:szCs w:val="21"/>
              </w:rPr>
            </w:pPr>
            <w:r w:rsidRPr="00DA2473">
              <w:rPr>
                <w:rFonts w:eastAsia="Times New Roman"/>
                <w:szCs w:val="21"/>
              </w:rPr>
              <w:t xml:space="preserve">In response to airborne silica dust, members will put on face </w:t>
            </w:r>
            <w:proofErr w:type="gramStart"/>
            <w:r w:rsidRPr="00DA2473">
              <w:rPr>
                <w:rFonts w:eastAsia="Times New Roman"/>
                <w:szCs w:val="21"/>
              </w:rPr>
              <w:t>masks, and</w:t>
            </w:r>
            <w:proofErr w:type="gramEnd"/>
            <w:r w:rsidRPr="00DA2473">
              <w:rPr>
                <w:rFonts w:eastAsia="Times New Roman"/>
                <w:szCs w:val="21"/>
              </w:rPr>
              <w:t xml:space="preserve"> look to increase ventilation in the area.</w:t>
            </w:r>
          </w:p>
        </w:tc>
      </w:tr>
      <w:tr w:rsidR="006850F7" w:rsidRPr="00287A88" w14:paraId="3719B555" w14:textId="77777777" w:rsidTr="024D875D">
        <w:trPr>
          <w:gridAfter w:val="1"/>
          <w:wAfter w:w="222" w:type="dxa"/>
          <w:trHeight w:val="285"/>
        </w:trPr>
        <w:tc>
          <w:tcPr>
            <w:tcW w:w="1954" w:type="dxa"/>
            <w:vMerge/>
            <w:vAlign w:val="center"/>
            <w:hideMark/>
          </w:tcPr>
          <w:p w14:paraId="7BB33EDD" w14:textId="77777777" w:rsidR="006850F7" w:rsidRPr="00DA2473" w:rsidRDefault="006850F7">
            <w:pPr>
              <w:spacing w:after="0" w:line="240" w:lineRule="auto"/>
              <w:jc w:val="both"/>
              <w:rPr>
                <w:rFonts w:eastAsia="Times New Roman"/>
                <w:szCs w:val="21"/>
              </w:rPr>
            </w:pPr>
          </w:p>
        </w:tc>
        <w:tc>
          <w:tcPr>
            <w:tcW w:w="2931" w:type="dxa"/>
            <w:tcBorders>
              <w:top w:val="nil"/>
              <w:left w:val="nil"/>
              <w:bottom w:val="nil"/>
              <w:right w:val="single" w:sz="8" w:space="0" w:color="F1A983"/>
            </w:tcBorders>
            <w:shd w:val="clear" w:color="auto" w:fill="FAE2D5"/>
            <w:vAlign w:val="center"/>
            <w:hideMark/>
          </w:tcPr>
          <w:p w14:paraId="267FAB02"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 </w:t>
            </w:r>
          </w:p>
        </w:tc>
        <w:tc>
          <w:tcPr>
            <w:tcW w:w="1349" w:type="dxa"/>
            <w:vMerge/>
            <w:vAlign w:val="center"/>
            <w:hideMark/>
          </w:tcPr>
          <w:p w14:paraId="0AD035FC"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70B3B83F"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39B02F77" w14:textId="77777777" w:rsidR="006850F7" w:rsidRPr="00DA2473" w:rsidRDefault="006850F7">
            <w:pPr>
              <w:spacing w:after="0" w:line="240" w:lineRule="auto"/>
              <w:jc w:val="both"/>
              <w:rPr>
                <w:rFonts w:eastAsia="Times New Roman"/>
                <w:szCs w:val="21"/>
              </w:rPr>
            </w:pPr>
          </w:p>
        </w:tc>
      </w:tr>
      <w:tr w:rsidR="006850F7" w:rsidRPr="00287A88" w14:paraId="6DE451F2" w14:textId="77777777" w:rsidTr="024D875D">
        <w:trPr>
          <w:gridAfter w:val="1"/>
          <w:wAfter w:w="222" w:type="dxa"/>
          <w:trHeight w:val="2280"/>
        </w:trPr>
        <w:tc>
          <w:tcPr>
            <w:tcW w:w="1954" w:type="dxa"/>
            <w:vMerge/>
            <w:vAlign w:val="center"/>
            <w:hideMark/>
          </w:tcPr>
          <w:p w14:paraId="704E5432" w14:textId="77777777" w:rsidR="006850F7" w:rsidRPr="00DA2473" w:rsidRDefault="006850F7">
            <w:pPr>
              <w:spacing w:after="0" w:line="240" w:lineRule="auto"/>
              <w:jc w:val="both"/>
              <w:rPr>
                <w:rFonts w:eastAsia="Times New Roman"/>
                <w:szCs w:val="21"/>
              </w:rPr>
            </w:pPr>
          </w:p>
        </w:tc>
        <w:tc>
          <w:tcPr>
            <w:tcW w:w="2931" w:type="dxa"/>
            <w:tcBorders>
              <w:top w:val="nil"/>
              <w:left w:val="nil"/>
              <w:bottom w:val="nil"/>
              <w:right w:val="single" w:sz="8" w:space="0" w:color="F1A983"/>
            </w:tcBorders>
            <w:shd w:val="clear" w:color="auto" w:fill="FAE2D5"/>
            <w:vAlign w:val="center"/>
            <w:hideMark/>
          </w:tcPr>
          <w:p w14:paraId="0800E599"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Members involved in work with drilling and cutting geologic material will wear half face respirator masks. Members are to review the MSDS before use to ensure the proper respiratory protections are in place. </w:t>
            </w:r>
          </w:p>
        </w:tc>
        <w:tc>
          <w:tcPr>
            <w:tcW w:w="1349" w:type="dxa"/>
            <w:vMerge/>
            <w:vAlign w:val="center"/>
            <w:hideMark/>
          </w:tcPr>
          <w:p w14:paraId="2574D38F"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0DE4D88A"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1F53D377" w14:textId="77777777" w:rsidR="006850F7" w:rsidRPr="00DA2473" w:rsidRDefault="006850F7">
            <w:pPr>
              <w:spacing w:after="0" w:line="240" w:lineRule="auto"/>
              <w:jc w:val="both"/>
              <w:rPr>
                <w:rFonts w:eastAsia="Times New Roman"/>
                <w:szCs w:val="21"/>
              </w:rPr>
            </w:pPr>
          </w:p>
        </w:tc>
      </w:tr>
      <w:tr w:rsidR="006850F7" w:rsidRPr="00287A88" w14:paraId="14E5AED3" w14:textId="77777777" w:rsidTr="024D875D">
        <w:trPr>
          <w:gridAfter w:val="1"/>
          <w:wAfter w:w="222" w:type="dxa"/>
          <w:trHeight w:val="285"/>
        </w:trPr>
        <w:tc>
          <w:tcPr>
            <w:tcW w:w="1954" w:type="dxa"/>
            <w:vMerge/>
            <w:vAlign w:val="center"/>
            <w:hideMark/>
          </w:tcPr>
          <w:p w14:paraId="6B28A952" w14:textId="77777777" w:rsidR="006850F7" w:rsidRPr="00DA2473" w:rsidRDefault="006850F7">
            <w:pPr>
              <w:spacing w:after="0" w:line="240" w:lineRule="auto"/>
              <w:jc w:val="both"/>
              <w:rPr>
                <w:rFonts w:eastAsia="Times New Roman"/>
                <w:szCs w:val="21"/>
              </w:rPr>
            </w:pPr>
          </w:p>
        </w:tc>
        <w:tc>
          <w:tcPr>
            <w:tcW w:w="2931" w:type="dxa"/>
            <w:tcBorders>
              <w:top w:val="nil"/>
              <w:left w:val="nil"/>
              <w:bottom w:val="nil"/>
              <w:right w:val="single" w:sz="8" w:space="0" w:color="F1A983"/>
            </w:tcBorders>
            <w:shd w:val="clear" w:color="auto" w:fill="FAE2D5"/>
            <w:vAlign w:val="center"/>
            <w:hideMark/>
          </w:tcPr>
          <w:p w14:paraId="11F4AB19"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 </w:t>
            </w:r>
          </w:p>
        </w:tc>
        <w:tc>
          <w:tcPr>
            <w:tcW w:w="1349" w:type="dxa"/>
            <w:vMerge/>
            <w:vAlign w:val="center"/>
            <w:hideMark/>
          </w:tcPr>
          <w:p w14:paraId="72549EBE"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335AD5DC"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3ECB360F" w14:textId="77777777" w:rsidR="006850F7" w:rsidRPr="00DA2473" w:rsidRDefault="006850F7">
            <w:pPr>
              <w:spacing w:after="0" w:line="240" w:lineRule="auto"/>
              <w:jc w:val="both"/>
              <w:rPr>
                <w:rFonts w:eastAsia="Times New Roman"/>
                <w:szCs w:val="21"/>
              </w:rPr>
            </w:pPr>
          </w:p>
        </w:tc>
      </w:tr>
      <w:tr w:rsidR="006850F7" w:rsidRPr="00287A88" w14:paraId="38773D05" w14:textId="77777777" w:rsidTr="024D875D">
        <w:trPr>
          <w:gridAfter w:val="1"/>
          <w:wAfter w:w="222" w:type="dxa"/>
          <w:trHeight w:val="1433"/>
        </w:trPr>
        <w:tc>
          <w:tcPr>
            <w:tcW w:w="1954" w:type="dxa"/>
            <w:vMerge/>
            <w:vAlign w:val="center"/>
            <w:hideMark/>
          </w:tcPr>
          <w:p w14:paraId="4A70922B" w14:textId="77777777" w:rsidR="006850F7" w:rsidRPr="00DA2473" w:rsidRDefault="006850F7">
            <w:pPr>
              <w:spacing w:after="0" w:line="240" w:lineRule="auto"/>
              <w:jc w:val="both"/>
              <w:rPr>
                <w:rFonts w:eastAsia="Times New Roman"/>
                <w:szCs w:val="21"/>
              </w:rPr>
            </w:pPr>
          </w:p>
        </w:tc>
        <w:tc>
          <w:tcPr>
            <w:tcW w:w="2931" w:type="dxa"/>
            <w:tcBorders>
              <w:top w:val="nil"/>
              <w:left w:val="nil"/>
              <w:bottom w:val="single" w:sz="8" w:space="0" w:color="F1A983"/>
              <w:right w:val="single" w:sz="8" w:space="0" w:color="F1A983"/>
            </w:tcBorders>
            <w:shd w:val="clear" w:color="auto" w:fill="FAE2D5"/>
            <w:vAlign w:val="center"/>
            <w:hideMark/>
          </w:tcPr>
          <w:p w14:paraId="5BA45A54"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Members are to test the seal of their respirators before performing any work where respiratory hazards are present. </w:t>
            </w:r>
          </w:p>
        </w:tc>
        <w:tc>
          <w:tcPr>
            <w:tcW w:w="1349" w:type="dxa"/>
            <w:vMerge/>
            <w:vAlign w:val="center"/>
            <w:hideMark/>
          </w:tcPr>
          <w:p w14:paraId="4B2A3922"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2DDEA76B"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51C97415" w14:textId="77777777" w:rsidR="006850F7" w:rsidRPr="00DA2473" w:rsidRDefault="006850F7">
            <w:pPr>
              <w:spacing w:after="0" w:line="240" w:lineRule="auto"/>
              <w:jc w:val="both"/>
              <w:rPr>
                <w:rFonts w:eastAsia="Times New Roman"/>
                <w:szCs w:val="21"/>
              </w:rPr>
            </w:pPr>
          </w:p>
        </w:tc>
      </w:tr>
      <w:tr w:rsidR="006850F7" w:rsidRPr="00287A88" w14:paraId="7C42F3A1" w14:textId="77777777" w:rsidTr="024D875D">
        <w:trPr>
          <w:gridAfter w:val="1"/>
          <w:wAfter w:w="222" w:type="dxa"/>
          <w:trHeight w:val="4560"/>
        </w:trPr>
        <w:tc>
          <w:tcPr>
            <w:tcW w:w="1954" w:type="dxa"/>
            <w:vMerge w:val="restart"/>
            <w:tcBorders>
              <w:top w:val="nil"/>
              <w:left w:val="single" w:sz="8" w:space="0" w:color="F1A983"/>
              <w:bottom w:val="single" w:sz="8" w:space="0" w:color="F1A983"/>
              <w:right w:val="single" w:sz="8" w:space="0" w:color="F1A983"/>
            </w:tcBorders>
            <w:shd w:val="clear" w:color="auto" w:fill="auto"/>
            <w:vAlign w:val="center"/>
            <w:hideMark/>
          </w:tcPr>
          <w:p w14:paraId="516CB82A"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lastRenderedPageBreak/>
              <w:t>Chemical use</w:t>
            </w:r>
          </w:p>
        </w:tc>
        <w:tc>
          <w:tcPr>
            <w:tcW w:w="2931" w:type="dxa"/>
            <w:vMerge w:val="restart"/>
            <w:tcBorders>
              <w:top w:val="nil"/>
              <w:left w:val="single" w:sz="8" w:space="0" w:color="F1A983"/>
              <w:bottom w:val="single" w:sz="4" w:space="0" w:color="FFFFFF" w:themeColor="background1"/>
              <w:right w:val="single" w:sz="8" w:space="0" w:color="F1A983"/>
            </w:tcBorders>
            <w:shd w:val="clear" w:color="auto" w:fill="auto"/>
            <w:vAlign w:val="center"/>
            <w:hideMark/>
          </w:tcPr>
          <w:p w14:paraId="52E20ACF" w14:textId="79CC89DE" w:rsidR="006850F7" w:rsidRPr="00DA2473" w:rsidRDefault="006850F7">
            <w:pPr>
              <w:spacing w:after="0" w:line="240" w:lineRule="auto"/>
              <w:jc w:val="both"/>
              <w:rPr>
                <w:rFonts w:eastAsia="Times New Roman"/>
              </w:rPr>
            </w:pPr>
            <w:r w:rsidRPr="024D875D">
              <w:rPr>
                <w:rFonts w:eastAsia="Times New Roman"/>
              </w:rPr>
              <w:t xml:space="preserve">Working with soil conditioning chemicals will have to be aware of any chemical risks that could arise. an example type of chemical would be borax, which is </w:t>
            </w:r>
            <w:r w:rsidRPr="09F8B734">
              <w:rPr>
                <w:rFonts w:eastAsia="Times New Roman"/>
              </w:rPr>
              <w:t>h</w:t>
            </w:r>
            <w:r w:rsidR="1EA2B837" w:rsidRPr="09F8B734">
              <w:rPr>
                <w:rFonts w:eastAsia="Times New Roman"/>
              </w:rPr>
              <w:t>ar</w:t>
            </w:r>
            <w:r w:rsidRPr="09F8B734">
              <w:rPr>
                <w:rFonts w:eastAsia="Times New Roman"/>
              </w:rPr>
              <w:t>mful</w:t>
            </w:r>
            <w:r w:rsidRPr="024D875D">
              <w:rPr>
                <w:rFonts w:eastAsia="Times New Roman"/>
              </w:rPr>
              <w:t xml:space="preserve"> if ingested and can irritate your skin and eyes. Members working with hazardous chemicals may face risk if the chemicals are to contact skin. When working with hazardous chemicals, members are to wear nitrile gloves and lab coats or coveralls, in addition to sealed eye protection. </w:t>
            </w:r>
          </w:p>
        </w:tc>
        <w:tc>
          <w:tcPr>
            <w:tcW w:w="1349" w:type="dxa"/>
            <w:vMerge w:val="restart"/>
            <w:tcBorders>
              <w:top w:val="nil"/>
              <w:left w:val="single" w:sz="8" w:space="0" w:color="F1A983"/>
              <w:bottom w:val="single" w:sz="8" w:space="0" w:color="F1A983"/>
              <w:right w:val="single" w:sz="8" w:space="0" w:color="F1A983"/>
            </w:tcBorders>
            <w:shd w:val="clear" w:color="auto" w:fill="auto"/>
            <w:vAlign w:val="center"/>
            <w:hideMark/>
          </w:tcPr>
          <w:p w14:paraId="44C58216"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1</w:t>
            </w:r>
          </w:p>
        </w:tc>
        <w:tc>
          <w:tcPr>
            <w:tcW w:w="991" w:type="dxa"/>
            <w:vMerge w:val="restart"/>
            <w:tcBorders>
              <w:top w:val="nil"/>
              <w:left w:val="single" w:sz="8" w:space="0" w:color="F1A983"/>
              <w:bottom w:val="single" w:sz="8" w:space="0" w:color="F1A983"/>
              <w:right w:val="single" w:sz="8" w:space="0" w:color="F1A983"/>
            </w:tcBorders>
            <w:shd w:val="clear" w:color="auto" w:fill="auto"/>
            <w:vAlign w:val="center"/>
            <w:hideMark/>
          </w:tcPr>
          <w:p w14:paraId="681C6C7E"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3</w:t>
            </w:r>
          </w:p>
        </w:tc>
        <w:tc>
          <w:tcPr>
            <w:tcW w:w="1533" w:type="dxa"/>
            <w:vMerge w:val="restart"/>
            <w:tcBorders>
              <w:top w:val="nil"/>
              <w:left w:val="single" w:sz="8" w:space="0" w:color="F1A983"/>
              <w:bottom w:val="single" w:sz="8" w:space="0" w:color="F1A983"/>
              <w:right w:val="single" w:sz="8" w:space="0" w:color="F1A983"/>
            </w:tcBorders>
            <w:shd w:val="clear" w:color="auto" w:fill="auto"/>
            <w:vAlign w:val="center"/>
            <w:hideMark/>
          </w:tcPr>
          <w:p w14:paraId="257B0A32"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Members exposed to chemical burns are to seek the MSDS for the exposure procedure. If symptoms of exposure persist, the member is to seek medical attention. </w:t>
            </w:r>
          </w:p>
        </w:tc>
      </w:tr>
      <w:tr w:rsidR="006850F7" w:rsidRPr="00287A88" w14:paraId="3C46D6EE" w14:textId="77777777" w:rsidTr="024D875D">
        <w:trPr>
          <w:trHeight w:val="285"/>
        </w:trPr>
        <w:tc>
          <w:tcPr>
            <w:tcW w:w="1954" w:type="dxa"/>
            <w:vMerge/>
            <w:vAlign w:val="center"/>
            <w:hideMark/>
          </w:tcPr>
          <w:p w14:paraId="2F897507" w14:textId="77777777" w:rsidR="006850F7" w:rsidRPr="00DA2473" w:rsidRDefault="006850F7">
            <w:pPr>
              <w:spacing w:after="0" w:line="240" w:lineRule="auto"/>
              <w:jc w:val="both"/>
              <w:rPr>
                <w:rFonts w:eastAsia="Times New Roman"/>
                <w:szCs w:val="21"/>
              </w:rPr>
            </w:pPr>
          </w:p>
        </w:tc>
        <w:tc>
          <w:tcPr>
            <w:tcW w:w="2931" w:type="dxa"/>
            <w:vMerge/>
            <w:vAlign w:val="center"/>
            <w:hideMark/>
          </w:tcPr>
          <w:p w14:paraId="475B6C07" w14:textId="77777777" w:rsidR="006850F7" w:rsidRPr="00DA2473" w:rsidRDefault="006850F7">
            <w:pPr>
              <w:spacing w:after="0" w:line="240" w:lineRule="auto"/>
              <w:jc w:val="both"/>
              <w:rPr>
                <w:rFonts w:eastAsia="Times New Roman"/>
                <w:szCs w:val="21"/>
              </w:rPr>
            </w:pPr>
          </w:p>
        </w:tc>
        <w:tc>
          <w:tcPr>
            <w:tcW w:w="1349" w:type="dxa"/>
            <w:vMerge/>
            <w:vAlign w:val="center"/>
            <w:hideMark/>
          </w:tcPr>
          <w:p w14:paraId="194C2442"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1917B80B"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3DFC3D16" w14:textId="77777777" w:rsidR="006850F7" w:rsidRPr="00DA2473" w:rsidRDefault="006850F7">
            <w:pPr>
              <w:spacing w:after="0" w:line="240" w:lineRule="auto"/>
              <w:jc w:val="both"/>
              <w:rPr>
                <w:rFonts w:eastAsia="Times New Roman"/>
                <w:szCs w:val="21"/>
              </w:rPr>
            </w:pPr>
          </w:p>
        </w:tc>
        <w:tc>
          <w:tcPr>
            <w:tcW w:w="222" w:type="dxa"/>
            <w:tcBorders>
              <w:top w:val="nil"/>
              <w:left w:val="nil"/>
              <w:bottom w:val="nil"/>
              <w:right w:val="nil"/>
            </w:tcBorders>
            <w:shd w:val="clear" w:color="auto" w:fill="auto"/>
            <w:noWrap/>
            <w:vAlign w:val="bottom"/>
            <w:hideMark/>
          </w:tcPr>
          <w:p w14:paraId="10C04C96" w14:textId="77777777" w:rsidR="006850F7" w:rsidRPr="00DA2473" w:rsidRDefault="006850F7">
            <w:pPr>
              <w:spacing w:after="0" w:line="240" w:lineRule="auto"/>
              <w:jc w:val="both"/>
              <w:rPr>
                <w:rFonts w:eastAsia="Times New Roman"/>
                <w:szCs w:val="21"/>
              </w:rPr>
            </w:pPr>
          </w:p>
        </w:tc>
      </w:tr>
      <w:tr w:rsidR="006850F7" w:rsidRPr="00287A88" w14:paraId="14F672A7" w14:textId="77777777" w:rsidTr="024D875D">
        <w:trPr>
          <w:trHeight w:val="578"/>
        </w:trPr>
        <w:tc>
          <w:tcPr>
            <w:tcW w:w="1954" w:type="dxa"/>
            <w:vMerge/>
            <w:vAlign w:val="center"/>
            <w:hideMark/>
          </w:tcPr>
          <w:p w14:paraId="04B04A65" w14:textId="77777777" w:rsidR="006850F7" w:rsidRPr="00DA2473" w:rsidRDefault="006850F7">
            <w:pPr>
              <w:spacing w:after="0" w:line="240" w:lineRule="auto"/>
              <w:jc w:val="both"/>
              <w:rPr>
                <w:rFonts w:eastAsia="Times New Roman"/>
                <w:szCs w:val="21"/>
              </w:rPr>
            </w:pPr>
          </w:p>
        </w:tc>
        <w:tc>
          <w:tcPr>
            <w:tcW w:w="2931" w:type="dxa"/>
            <w:tcBorders>
              <w:top w:val="nil"/>
              <w:left w:val="nil"/>
              <w:bottom w:val="single" w:sz="8" w:space="0" w:color="F1A983"/>
              <w:right w:val="single" w:sz="8" w:space="0" w:color="F1A983"/>
            </w:tcBorders>
            <w:shd w:val="clear" w:color="auto" w:fill="auto"/>
            <w:vAlign w:val="center"/>
            <w:hideMark/>
          </w:tcPr>
          <w:p w14:paraId="7A22C7AD" w14:textId="77777777" w:rsidR="006850F7" w:rsidRPr="00DA2473" w:rsidRDefault="006850F7">
            <w:pPr>
              <w:spacing w:after="0" w:line="240" w:lineRule="auto"/>
              <w:jc w:val="both"/>
              <w:rPr>
                <w:rFonts w:eastAsia="Times New Roman"/>
                <w:szCs w:val="21"/>
              </w:rPr>
            </w:pPr>
            <w:r w:rsidRPr="00DA2473">
              <w:rPr>
                <w:rFonts w:eastAsia="Times New Roman" w:cstheme="minorHAnsi"/>
                <w:szCs w:val="21"/>
              </w:rPr>
              <w:t>Members are to consult the MSDS prior to beginning work. </w:t>
            </w:r>
          </w:p>
        </w:tc>
        <w:tc>
          <w:tcPr>
            <w:tcW w:w="1349" w:type="dxa"/>
            <w:vMerge/>
            <w:vAlign w:val="center"/>
            <w:hideMark/>
          </w:tcPr>
          <w:p w14:paraId="23532086"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47138514"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52E52648" w14:textId="77777777" w:rsidR="006850F7" w:rsidRPr="00DA2473" w:rsidRDefault="006850F7">
            <w:pPr>
              <w:spacing w:after="0" w:line="240" w:lineRule="auto"/>
              <w:jc w:val="both"/>
              <w:rPr>
                <w:rFonts w:eastAsia="Times New Roman"/>
                <w:szCs w:val="21"/>
              </w:rPr>
            </w:pPr>
          </w:p>
        </w:tc>
        <w:tc>
          <w:tcPr>
            <w:tcW w:w="222" w:type="dxa"/>
            <w:vAlign w:val="center"/>
            <w:hideMark/>
          </w:tcPr>
          <w:p w14:paraId="3BFA8614" w14:textId="77777777" w:rsidR="006850F7" w:rsidRPr="00DA2473" w:rsidRDefault="006850F7">
            <w:pPr>
              <w:spacing w:after="0" w:line="240" w:lineRule="auto"/>
              <w:jc w:val="both"/>
              <w:rPr>
                <w:rFonts w:eastAsia="Times New Roman" w:cs="Times New Roman"/>
                <w:szCs w:val="21"/>
              </w:rPr>
            </w:pPr>
          </w:p>
        </w:tc>
      </w:tr>
      <w:tr w:rsidR="006850F7" w:rsidRPr="00287A88" w14:paraId="57300365" w14:textId="77777777" w:rsidTr="024D875D">
        <w:trPr>
          <w:trHeight w:val="1215"/>
        </w:trPr>
        <w:tc>
          <w:tcPr>
            <w:tcW w:w="1954" w:type="dxa"/>
            <w:vMerge w:val="restart"/>
            <w:tcBorders>
              <w:top w:val="nil"/>
              <w:left w:val="single" w:sz="8" w:space="0" w:color="F1A983"/>
              <w:bottom w:val="single" w:sz="8" w:space="0" w:color="F1A983"/>
              <w:right w:val="single" w:sz="8" w:space="0" w:color="F1A983"/>
            </w:tcBorders>
            <w:shd w:val="clear" w:color="auto" w:fill="FAE2D5"/>
            <w:vAlign w:val="center"/>
            <w:hideMark/>
          </w:tcPr>
          <w:p w14:paraId="4D992BC9" w14:textId="77777777" w:rsidR="006850F7" w:rsidRPr="00DA2473" w:rsidRDefault="006850F7">
            <w:pPr>
              <w:spacing w:after="0" w:line="240" w:lineRule="auto"/>
              <w:jc w:val="both"/>
              <w:rPr>
                <w:rFonts w:eastAsia="Times New Roman"/>
                <w:szCs w:val="21"/>
              </w:rPr>
            </w:pPr>
            <w:r w:rsidRPr="00DA2473">
              <w:rPr>
                <w:rFonts w:eastAsia="Times New Roman"/>
                <w:szCs w:val="21"/>
              </w:rPr>
              <w:t>Caught in/struck by</w:t>
            </w:r>
          </w:p>
        </w:tc>
        <w:tc>
          <w:tcPr>
            <w:tcW w:w="2931" w:type="dxa"/>
            <w:tcBorders>
              <w:top w:val="nil"/>
              <w:left w:val="nil"/>
              <w:bottom w:val="nil"/>
              <w:right w:val="single" w:sz="8" w:space="0" w:color="F1A983"/>
            </w:tcBorders>
            <w:shd w:val="clear" w:color="auto" w:fill="FAE2D5"/>
            <w:vAlign w:val="center"/>
            <w:hideMark/>
          </w:tcPr>
          <w:p w14:paraId="0831A3ED" w14:textId="77777777" w:rsidR="006850F7" w:rsidRPr="00DA2473" w:rsidRDefault="006850F7">
            <w:pPr>
              <w:spacing w:after="0" w:line="240" w:lineRule="auto"/>
              <w:jc w:val="both"/>
              <w:rPr>
                <w:rFonts w:eastAsia="Times New Roman"/>
                <w:szCs w:val="21"/>
              </w:rPr>
            </w:pPr>
            <w:r w:rsidRPr="00DA2473">
              <w:rPr>
                <w:rFonts w:eastAsia="Times New Roman"/>
                <w:szCs w:val="21"/>
              </w:rPr>
              <w:t xml:space="preserve">Due to the rotating and moving equipment there is potential for members to be pulled into the machine. </w:t>
            </w:r>
          </w:p>
        </w:tc>
        <w:tc>
          <w:tcPr>
            <w:tcW w:w="1349" w:type="dxa"/>
            <w:vMerge w:val="restart"/>
            <w:tcBorders>
              <w:top w:val="nil"/>
              <w:left w:val="single" w:sz="8" w:space="0" w:color="F1A983"/>
              <w:bottom w:val="single" w:sz="8" w:space="0" w:color="F1A983"/>
              <w:right w:val="single" w:sz="8" w:space="0" w:color="F1A983"/>
            </w:tcBorders>
            <w:shd w:val="clear" w:color="auto" w:fill="FAE2D5"/>
            <w:vAlign w:val="center"/>
            <w:hideMark/>
          </w:tcPr>
          <w:p w14:paraId="736A6FC5" w14:textId="77777777" w:rsidR="006850F7" w:rsidRPr="00DA2473" w:rsidRDefault="006850F7">
            <w:pPr>
              <w:spacing w:after="0" w:line="240" w:lineRule="auto"/>
              <w:jc w:val="both"/>
              <w:rPr>
                <w:rFonts w:eastAsia="Times New Roman"/>
                <w:szCs w:val="21"/>
              </w:rPr>
            </w:pPr>
            <w:r w:rsidRPr="00DA2473">
              <w:rPr>
                <w:rFonts w:eastAsia="Times New Roman"/>
                <w:szCs w:val="21"/>
              </w:rPr>
              <w:t>2</w:t>
            </w:r>
          </w:p>
        </w:tc>
        <w:tc>
          <w:tcPr>
            <w:tcW w:w="991" w:type="dxa"/>
            <w:vMerge w:val="restart"/>
            <w:tcBorders>
              <w:top w:val="nil"/>
              <w:left w:val="single" w:sz="8" w:space="0" w:color="F1A983"/>
              <w:bottom w:val="single" w:sz="8" w:space="0" w:color="F1A983"/>
              <w:right w:val="single" w:sz="8" w:space="0" w:color="F1A983"/>
            </w:tcBorders>
            <w:shd w:val="clear" w:color="auto" w:fill="FAE2D5"/>
            <w:vAlign w:val="center"/>
            <w:hideMark/>
          </w:tcPr>
          <w:p w14:paraId="554ECD01" w14:textId="77777777" w:rsidR="006850F7" w:rsidRPr="00DA2473" w:rsidRDefault="006850F7">
            <w:pPr>
              <w:spacing w:after="0" w:line="240" w:lineRule="auto"/>
              <w:jc w:val="both"/>
              <w:rPr>
                <w:rFonts w:eastAsia="Times New Roman"/>
                <w:szCs w:val="21"/>
              </w:rPr>
            </w:pPr>
            <w:r w:rsidRPr="00DA2473">
              <w:rPr>
                <w:rFonts w:eastAsia="Times New Roman"/>
                <w:szCs w:val="21"/>
              </w:rPr>
              <w:t>4</w:t>
            </w:r>
          </w:p>
        </w:tc>
        <w:tc>
          <w:tcPr>
            <w:tcW w:w="1533" w:type="dxa"/>
            <w:vMerge w:val="restart"/>
            <w:tcBorders>
              <w:top w:val="nil"/>
              <w:left w:val="single" w:sz="8" w:space="0" w:color="F1A983"/>
              <w:bottom w:val="single" w:sz="8" w:space="0" w:color="F1A983"/>
              <w:right w:val="single" w:sz="8" w:space="0" w:color="F1A983"/>
            </w:tcBorders>
            <w:shd w:val="clear" w:color="auto" w:fill="FAE2D5"/>
            <w:vAlign w:val="center"/>
            <w:hideMark/>
          </w:tcPr>
          <w:p w14:paraId="4B1B83B1" w14:textId="77777777" w:rsidR="006850F7" w:rsidRPr="00DA2473" w:rsidRDefault="006850F7">
            <w:pPr>
              <w:spacing w:after="0" w:line="240" w:lineRule="auto"/>
              <w:jc w:val="both"/>
              <w:rPr>
                <w:rFonts w:eastAsia="Times New Roman"/>
                <w:szCs w:val="21"/>
              </w:rPr>
            </w:pPr>
            <w:r w:rsidRPr="00DA2473">
              <w:rPr>
                <w:rFonts w:eastAsia="Times New Roman"/>
                <w:szCs w:val="21"/>
              </w:rPr>
              <w:t>If members are pulled into the machine, a hard-wired emergency stop will be utilized. Response will depend on the severity of the injury.</w:t>
            </w:r>
          </w:p>
        </w:tc>
        <w:tc>
          <w:tcPr>
            <w:tcW w:w="222" w:type="dxa"/>
            <w:vAlign w:val="center"/>
            <w:hideMark/>
          </w:tcPr>
          <w:p w14:paraId="7997FF74" w14:textId="77777777" w:rsidR="006850F7" w:rsidRPr="00DA2473" w:rsidRDefault="006850F7">
            <w:pPr>
              <w:spacing w:after="0" w:line="240" w:lineRule="auto"/>
              <w:jc w:val="both"/>
              <w:rPr>
                <w:rFonts w:eastAsia="Times New Roman" w:cs="Times New Roman"/>
                <w:szCs w:val="21"/>
              </w:rPr>
            </w:pPr>
          </w:p>
        </w:tc>
      </w:tr>
      <w:tr w:rsidR="006850F7" w:rsidRPr="00287A88" w14:paraId="7203F5C7" w14:textId="77777777" w:rsidTr="024D875D">
        <w:trPr>
          <w:trHeight w:val="285"/>
        </w:trPr>
        <w:tc>
          <w:tcPr>
            <w:tcW w:w="1954" w:type="dxa"/>
            <w:vMerge/>
            <w:vAlign w:val="center"/>
            <w:hideMark/>
          </w:tcPr>
          <w:p w14:paraId="67FF1613" w14:textId="77777777" w:rsidR="006850F7" w:rsidRPr="00DA2473" w:rsidRDefault="006850F7">
            <w:pPr>
              <w:spacing w:after="0" w:line="240" w:lineRule="auto"/>
              <w:jc w:val="both"/>
              <w:rPr>
                <w:rFonts w:eastAsia="Times New Roman"/>
                <w:szCs w:val="21"/>
              </w:rPr>
            </w:pPr>
          </w:p>
        </w:tc>
        <w:tc>
          <w:tcPr>
            <w:tcW w:w="2931" w:type="dxa"/>
            <w:tcBorders>
              <w:top w:val="single" w:sz="4" w:space="0" w:color="FAE2D5"/>
              <w:left w:val="nil"/>
              <w:bottom w:val="single" w:sz="4" w:space="0" w:color="FAE2D5"/>
              <w:right w:val="single" w:sz="8" w:space="0" w:color="F1A983"/>
            </w:tcBorders>
            <w:shd w:val="clear" w:color="auto" w:fill="FAE2D5"/>
            <w:vAlign w:val="center"/>
            <w:hideMark/>
          </w:tcPr>
          <w:p w14:paraId="3FFED5AE" w14:textId="77777777" w:rsidR="006850F7" w:rsidRPr="00DA2473" w:rsidRDefault="006850F7">
            <w:pPr>
              <w:spacing w:after="0" w:line="240" w:lineRule="auto"/>
              <w:jc w:val="both"/>
              <w:rPr>
                <w:rFonts w:eastAsia="Times New Roman"/>
                <w:szCs w:val="21"/>
              </w:rPr>
            </w:pPr>
            <w:r w:rsidRPr="00DA2473">
              <w:rPr>
                <w:rFonts w:eastAsia="Times New Roman"/>
                <w:szCs w:val="21"/>
              </w:rPr>
              <w:t> </w:t>
            </w:r>
          </w:p>
        </w:tc>
        <w:tc>
          <w:tcPr>
            <w:tcW w:w="1349" w:type="dxa"/>
            <w:vMerge/>
            <w:vAlign w:val="center"/>
            <w:hideMark/>
          </w:tcPr>
          <w:p w14:paraId="2E585AF0"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0EA58427"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7ECB9345" w14:textId="77777777" w:rsidR="006850F7" w:rsidRPr="00DA2473" w:rsidRDefault="006850F7">
            <w:pPr>
              <w:spacing w:after="0" w:line="240" w:lineRule="auto"/>
              <w:jc w:val="both"/>
              <w:rPr>
                <w:rFonts w:eastAsia="Times New Roman"/>
                <w:szCs w:val="21"/>
              </w:rPr>
            </w:pPr>
          </w:p>
        </w:tc>
        <w:tc>
          <w:tcPr>
            <w:tcW w:w="222" w:type="dxa"/>
            <w:vAlign w:val="center"/>
            <w:hideMark/>
          </w:tcPr>
          <w:p w14:paraId="62DDCCBA" w14:textId="77777777" w:rsidR="006850F7" w:rsidRPr="00DA2473" w:rsidRDefault="006850F7">
            <w:pPr>
              <w:spacing w:after="0" w:line="240" w:lineRule="auto"/>
              <w:jc w:val="both"/>
              <w:rPr>
                <w:rFonts w:eastAsia="Times New Roman" w:cs="Times New Roman"/>
                <w:szCs w:val="21"/>
              </w:rPr>
            </w:pPr>
          </w:p>
        </w:tc>
      </w:tr>
      <w:tr w:rsidR="006850F7" w:rsidRPr="00287A88" w14:paraId="1222D482" w14:textId="77777777" w:rsidTr="024D875D">
        <w:trPr>
          <w:trHeight w:val="2288"/>
        </w:trPr>
        <w:tc>
          <w:tcPr>
            <w:tcW w:w="1954" w:type="dxa"/>
            <w:vMerge/>
            <w:vAlign w:val="center"/>
            <w:hideMark/>
          </w:tcPr>
          <w:p w14:paraId="1CF8B6F3" w14:textId="77777777" w:rsidR="006850F7" w:rsidRPr="00DA2473" w:rsidRDefault="006850F7">
            <w:pPr>
              <w:spacing w:after="0" w:line="240" w:lineRule="auto"/>
              <w:jc w:val="both"/>
              <w:rPr>
                <w:rFonts w:eastAsia="Times New Roman"/>
                <w:szCs w:val="21"/>
              </w:rPr>
            </w:pPr>
          </w:p>
        </w:tc>
        <w:tc>
          <w:tcPr>
            <w:tcW w:w="2931" w:type="dxa"/>
            <w:tcBorders>
              <w:top w:val="nil"/>
              <w:left w:val="nil"/>
              <w:bottom w:val="single" w:sz="8" w:space="0" w:color="F1A983"/>
              <w:right w:val="single" w:sz="8" w:space="0" w:color="F1A983"/>
            </w:tcBorders>
            <w:shd w:val="clear" w:color="auto" w:fill="FAE2D5"/>
            <w:vAlign w:val="center"/>
            <w:hideMark/>
          </w:tcPr>
          <w:p w14:paraId="0C8F523C" w14:textId="77777777" w:rsidR="006850F7" w:rsidRPr="00DA2473" w:rsidRDefault="006850F7">
            <w:pPr>
              <w:spacing w:after="0" w:line="240" w:lineRule="auto"/>
              <w:jc w:val="both"/>
              <w:rPr>
                <w:rFonts w:eastAsia="Times New Roman"/>
                <w:szCs w:val="21"/>
              </w:rPr>
            </w:pPr>
            <w:r w:rsidRPr="00DA2473">
              <w:rPr>
                <w:rFonts w:eastAsia="Times New Roman"/>
                <w:szCs w:val="21"/>
              </w:rPr>
              <w:t>To mitigate this there will be shields covering the exposed drill drive shaft, and a frame around the rack and pinion system. Ensuring that clothing and safety gloves are not loose fitting will also be a way to mitigate this risk.</w:t>
            </w:r>
          </w:p>
        </w:tc>
        <w:tc>
          <w:tcPr>
            <w:tcW w:w="1349" w:type="dxa"/>
            <w:vMerge/>
            <w:vAlign w:val="center"/>
            <w:hideMark/>
          </w:tcPr>
          <w:p w14:paraId="715285FC"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05EB0B9D"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25292B47" w14:textId="77777777" w:rsidR="006850F7" w:rsidRPr="00DA2473" w:rsidRDefault="006850F7">
            <w:pPr>
              <w:spacing w:after="0" w:line="240" w:lineRule="auto"/>
              <w:jc w:val="both"/>
              <w:rPr>
                <w:rFonts w:eastAsia="Times New Roman"/>
                <w:szCs w:val="21"/>
              </w:rPr>
            </w:pPr>
          </w:p>
        </w:tc>
        <w:tc>
          <w:tcPr>
            <w:tcW w:w="222" w:type="dxa"/>
            <w:vAlign w:val="center"/>
            <w:hideMark/>
          </w:tcPr>
          <w:p w14:paraId="376E00D6" w14:textId="77777777" w:rsidR="006850F7" w:rsidRPr="00DA2473" w:rsidRDefault="006850F7">
            <w:pPr>
              <w:spacing w:after="0" w:line="240" w:lineRule="auto"/>
              <w:jc w:val="both"/>
              <w:rPr>
                <w:rFonts w:eastAsia="Times New Roman" w:cs="Times New Roman"/>
                <w:szCs w:val="21"/>
              </w:rPr>
            </w:pPr>
          </w:p>
        </w:tc>
      </w:tr>
      <w:tr w:rsidR="006850F7" w:rsidRPr="00287A88" w14:paraId="76246F4F" w14:textId="77777777" w:rsidTr="024D875D">
        <w:trPr>
          <w:trHeight w:val="1425"/>
        </w:trPr>
        <w:tc>
          <w:tcPr>
            <w:tcW w:w="1954" w:type="dxa"/>
            <w:vMerge w:val="restart"/>
            <w:tcBorders>
              <w:top w:val="nil"/>
              <w:left w:val="single" w:sz="8" w:space="0" w:color="F1A983"/>
              <w:bottom w:val="single" w:sz="8" w:space="0" w:color="F1A983"/>
              <w:right w:val="single" w:sz="8" w:space="0" w:color="F1A983"/>
            </w:tcBorders>
            <w:shd w:val="clear" w:color="auto" w:fill="auto"/>
            <w:vAlign w:val="center"/>
            <w:hideMark/>
          </w:tcPr>
          <w:p w14:paraId="5D3F2CA2" w14:textId="77777777" w:rsidR="006850F7" w:rsidRPr="00DA2473" w:rsidRDefault="006850F7">
            <w:pPr>
              <w:spacing w:after="0" w:line="240" w:lineRule="auto"/>
              <w:jc w:val="both"/>
              <w:rPr>
                <w:rFonts w:eastAsia="Times New Roman"/>
                <w:szCs w:val="21"/>
              </w:rPr>
            </w:pPr>
            <w:r w:rsidRPr="00DA2473">
              <w:rPr>
                <w:rFonts w:eastAsia="Times New Roman"/>
                <w:szCs w:val="21"/>
              </w:rPr>
              <w:t>Burns</w:t>
            </w:r>
          </w:p>
        </w:tc>
        <w:tc>
          <w:tcPr>
            <w:tcW w:w="2931" w:type="dxa"/>
            <w:tcBorders>
              <w:top w:val="nil"/>
              <w:left w:val="nil"/>
              <w:bottom w:val="single" w:sz="4" w:space="0" w:color="FFFFFF" w:themeColor="background1"/>
              <w:right w:val="single" w:sz="8" w:space="0" w:color="F1A983"/>
            </w:tcBorders>
            <w:shd w:val="clear" w:color="auto" w:fill="auto"/>
            <w:vAlign w:val="center"/>
            <w:hideMark/>
          </w:tcPr>
          <w:p w14:paraId="5BA01F89" w14:textId="77777777" w:rsidR="006850F7" w:rsidRPr="00DA2473" w:rsidRDefault="006850F7">
            <w:pPr>
              <w:spacing w:after="0" w:line="240" w:lineRule="auto"/>
              <w:jc w:val="both"/>
              <w:rPr>
                <w:rFonts w:eastAsia="Times New Roman"/>
                <w:szCs w:val="21"/>
              </w:rPr>
            </w:pPr>
            <w:r w:rsidRPr="00DA2473">
              <w:rPr>
                <w:rFonts w:eastAsia="Times New Roman"/>
                <w:szCs w:val="21"/>
              </w:rPr>
              <w:t xml:space="preserve">In machine operation there is potential for machine components to heat up, or for there to be </w:t>
            </w:r>
            <w:proofErr w:type="gramStart"/>
            <w:r w:rsidRPr="00DA2473">
              <w:rPr>
                <w:rFonts w:eastAsia="Times New Roman"/>
                <w:szCs w:val="21"/>
              </w:rPr>
              <w:t>friction based</w:t>
            </w:r>
            <w:proofErr w:type="gramEnd"/>
            <w:r w:rsidRPr="00DA2473">
              <w:rPr>
                <w:rFonts w:eastAsia="Times New Roman"/>
                <w:szCs w:val="21"/>
              </w:rPr>
              <w:t xml:space="preserve"> heat build up. </w:t>
            </w:r>
          </w:p>
        </w:tc>
        <w:tc>
          <w:tcPr>
            <w:tcW w:w="1349" w:type="dxa"/>
            <w:vMerge w:val="restart"/>
            <w:tcBorders>
              <w:top w:val="nil"/>
              <w:left w:val="single" w:sz="8" w:space="0" w:color="F1A983"/>
              <w:bottom w:val="single" w:sz="8" w:space="0" w:color="F1A983"/>
              <w:right w:val="single" w:sz="8" w:space="0" w:color="F1A983"/>
            </w:tcBorders>
            <w:shd w:val="clear" w:color="auto" w:fill="auto"/>
            <w:vAlign w:val="center"/>
            <w:hideMark/>
          </w:tcPr>
          <w:p w14:paraId="28E6BF0F" w14:textId="77777777" w:rsidR="006850F7" w:rsidRPr="00DA2473" w:rsidRDefault="006850F7">
            <w:pPr>
              <w:spacing w:after="0" w:line="240" w:lineRule="auto"/>
              <w:jc w:val="both"/>
              <w:rPr>
                <w:rFonts w:eastAsia="Times New Roman"/>
                <w:szCs w:val="21"/>
              </w:rPr>
            </w:pPr>
            <w:r w:rsidRPr="00DA2473">
              <w:rPr>
                <w:rFonts w:eastAsia="Times New Roman"/>
                <w:szCs w:val="21"/>
              </w:rPr>
              <w:t>1</w:t>
            </w:r>
          </w:p>
        </w:tc>
        <w:tc>
          <w:tcPr>
            <w:tcW w:w="991" w:type="dxa"/>
            <w:vMerge w:val="restart"/>
            <w:tcBorders>
              <w:top w:val="nil"/>
              <w:left w:val="single" w:sz="8" w:space="0" w:color="F1A983"/>
              <w:bottom w:val="single" w:sz="8" w:space="0" w:color="F1A983"/>
              <w:right w:val="single" w:sz="8" w:space="0" w:color="F1A983"/>
            </w:tcBorders>
            <w:shd w:val="clear" w:color="auto" w:fill="auto"/>
            <w:vAlign w:val="center"/>
            <w:hideMark/>
          </w:tcPr>
          <w:p w14:paraId="373C78B1" w14:textId="77777777" w:rsidR="006850F7" w:rsidRPr="00DA2473" w:rsidRDefault="006850F7">
            <w:pPr>
              <w:spacing w:after="0" w:line="240" w:lineRule="auto"/>
              <w:jc w:val="both"/>
              <w:rPr>
                <w:rFonts w:eastAsia="Times New Roman"/>
                <w:szCs w:val="21"/>
              </w:rPr>
            </w:pPr>
            <w:r w:rsidRPr="00DA2473">
              <w:rPr>
                <w:rFonts w:eastAsia="Times New Roman"/>
                <w:szCs w:val="21"/>
              </w:rPr>
              <w:t>3</w:t>
            </w:r>
          </w:p>
        </w:tc>
        <w:tc>
          <w:tcPr>
            <w:tcW w:w="1533" w:type="dxa"/>
            <w:vMerge w:val="restart"/>
            <w:tcBorders>
              <w:top w:val="nil"/>
              <w:left w:val="single" w:sz="8" w:space="0" w:color="F1A983"/>
              <w:bottom w:val="single" w:sz="8" w:space="0" w:color="F1A983"/>
              <w:right w:val="single" w:sz="8" w:space="0" w:color="F1A983"/>
            </w:tcBorders>
            <w:shd w:val="clear" w:color="auto" w:fill="auto"/>
            <w:vAlign w:val="center"/>
            <w:hideMark/>
          </w:tcPr>
          <w:p w14:paraId="25EEFAC4" w14:textId="77777777" w:rsidR="006850F7" w:rsidRPr="00DA2473" w:rsidRDefault="006850F7">
            <w:pPr>
              <w:spacing w:after="0" w:line="240" w:lineRule="auto"/>
              <w:jc w:val="both"/>
              <w:rPr>
                <w:rFonts w:eastAsia="Times New Roman"/>
                <w:szCs w:val="21"/>
              </w:rPr>
            </w:pPr>
            <w:r w:rsidRPr="00DA2473">
              <w:rPr>
                <w:rFonts w:eastAsia="Times New Roman"/>
                <w:szCs w:val="21"/>
              </w:rPr>
              <w:t xml:space="preserve">If a member is burned, depending on the degree appropriate measures will </w:t>
            </w:r>
            <w:r w:rsidRPr="00DA2473">
              <w:rPr>
                <w:rFonts w:eastAsia="Times New Roman"/>
                <w:szCs w:val="21"/>
              </w:rPr>
              <w:lastRenderedPageBreak/>
              <w:t xml:space="preserve">be taken. For </w:t>
            </w:r>
            <w:proofErr w:type="gramStart"/>
            <w:r w:rsidRPr="00DA2473">
              <w:rPr>
                <w:rFonts w:eastAsia="Times New Roman"/>
                <w:szCs w:val="21"/>
              </w:rPr>
              <w:t>example</w:t>
            </w:r>
            <w:proofErr w:type="gramEnd"/>
            <w:r w:rsidRPr="00DA2473">
              <w:rPr>
                <w:rFonts w:eastAsia="Times New Roman"/>
                <w:szCs w:val="21"/>
              </w:rPr>
              <w:t xml:space="preserve"> for a first-degree minor burn, members will immediately immerse the burn in cool tap water for about 10 minutes.</w:t>
            </w:r>
          </w:p>
        </w:tc>
        <w:tc>
          <w:tcPr>
            <w:tcW w:w="222" w:type="dxa"/>
            <w:vAlign w:val="center"/>
            <w:hideMark/>
          </w:tcPr>
          <w:p w14:paraId="5C16EA39" w14:textId="77777777" w:rsidR="006850F7" w:rsidRPr="00DA2473" w:rsidRDefault="006850F7">
            <w:pPr>
              <w:spacing w:after="0" w:line="240" w:lineRule="auto"/>
              <w:jc w:val="both"/>
              <w:rPr>
                <w:rFonts w:eastAsia="Times New Roman" w:cs="Times New Roman"/>
                <w:szCs w:val="21"/>
              </w:rPr>
            </w:pPr>
          </w:p>
        </w:tc>
      </w:tr>
      <w:tr w:rsidR="006850F7" w:rsidRPr="00287A88" w14:paraId="15C2ED2C" w14:textId="77777777" w:rsidTr="024D875D">
        <w:trPr>
          <w:trHeight w:val="285"/>
        </w:trPr>
        <w:tc>
          <w:tcPr>
            <w:tcW w:w="1954" w:type="dxa"/>
            <w:vMerge/>
            <w:vAlign w:val="center"/>
            <w:hideMark/>
          </w:tcPr>
          <w:p w14:paraId="6ECF2B66" w14:textId="77777777" w:rsidR="006850F7" w:rsidRPr="00DA2473" w:rsidRDefault="006850F7">
            <w:pPr>
              <w:spacing w:after="0" w:line="240" w:lineRule="auto"/>
              <w:jc w:val="both"/>
              <w:rPr>
                <w:rFonts w:eastAsia="Times New Roman"/>
                <w:szCs w:val="21"/>
              </w:rPr>
            </w:pPr>
          </w:p>
        </w:tc>
        <w:tc>
          <w:tcPr>
            <w:tcW w:w="2931" w:type="dxa"/>
            <w:tcBorders>
              <w:top w:val="nil"/>
              <w:left w:val="nil"/>
              <w:bottom w:val="nil"/>
              <w:right w:val="single" w:sz="8" w:space="0" w:color="F1A983"/>
            </w:tcBorders>
            <w:shd w:val="clear" w:color="auto" w:fill="auto"/>
            <w:vAlign w:val="center"/>
            <w:hideMark/>
          </w:tcPr>
          <w:p w14:paraId="1CC0D215" w14:textId="77777777" w:rsidR="006850F7" w:rsidRPr="00DA2473" w:rsidRDefault="006850F7">
            <w:pPr>
              <w:spacing w:after="0" w:line="240" w:lineRule="auto"/>
              <w:jc w:val="both"/>
              <w:rPr>
                <w:rFonts w:eastAsia="Times New Roman"/>
                <w:szCs w:val="21"/>
              </w:rPr>
            </w:pPr>
            <w:r w:rsidRPr="00DA2473">
              <w:rPr>
                <w:rFonts w:eastAsia="Times New Roman"/>
                <w:szCs w:val="21"/>
              </w:rPr>
              <w:t> </w:t>
            </w:r>
          </w:p>
        </w:tc>
        <w:tc>
          <w:tcPr>
            <w:tcW w:w="1349" w:type="dxa"/>
            <w:vMerge/>
            <w:vAlign w:val="center"/>
            <w:hideMark/>
          </w:tcPr>
          <w:p w14:paraId="2C482401"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669A12ED"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3FD502C3" w14:textId="77777777" w:rsidR="006850F7" w:rsidRPr="00DA2473" w:rsidRDefault="006850F7">
            <w:pPr>
              <w:spacing w:after="0" w:line="240" w:lineRule="auto"/>
              <w:jc w:val="both"/>
              <w:rPr>
                <w:rFonts w:eastAsia="Times New Roman"/>
                <w:szCs w:val="21"/>
              </w:rPr>
            </w:pPr>
          </w:p>
        </w:tc>
        <w:tc>
          <w:tcPr>
            <w:tcW w:w="222" w:type="dxa"/>
            <w:vAlign w:val="center"/>
            <w:hideMark/>
          </w:tcPr>
          <w:p w14:paraId="69D7C58F" w14:textId="77777777" w:rsidR="006850F7" w:rsidRPr="00DA2473" w:rsidRDefault="006850F7">
            <w:pPr>
              <w:spacing w:after="0" w:line="240" w:lineRule="auto"/>
              <w:jc w:val="both"/>
              <w:rPr>
                <w:rFonts w:eastAsia="Times New Roman" w:cs="Times New Roman"/>
                <w:szCs w:val="21"/>
              </w:rPr>
            </w:pPr>
          </w:p>
        </w:tc>
      </w:tr>
      <w:tr w:rsidR="006850F7" w:rsidRPr="00287A88" w14:paraId="4A1ADE6E" w14:textId="77777777" w:rsidTr="024D875D">
        <w:trPr>
          <w:trHeight w:val="3488"/>
        </w:trPr>
        <w:tc>
          <w:tcPr>
            <w:tcW w:w="1954" w:type="dxa"/>
            <w:vMerge/>
            <w:vAlign w:val="center"/>
            <w:hideMark/>
          </w:tcPr>
          <w:p w14:paraId="72116BE0" w14:textId="77777777" w:rsidR="006850F7" w:rsidRPr="00DA2473" w:rsidRDefault="006850F7">
            <w:pPr>
              <w:spacing w:after="0" w:line="240" w:lineRule="auto"/>
              <w:jc w:val="both"/>
              <w:rPr>
                <w:rFonts w:eastAsia="Times New Roman"/>
                <w:szCs w:val="21"/>
              </w:rPr>
            </w:pPr>
          </w:p>
        </w:tc>
        <w:tc>
          <w:tcPr>
            <w:tcW w:w="2931" w:type="dxa"/>
            <w:tcBorders>
              <w:top w:val="single" w:sz="4" w:space="0" w:color="FFFFFF" w:themeColor="background1"/>
              <w:left w:val="nil"/>
              <w:bottom w:val="single" w:sz="8" w:space="0" w:color="F1A983"/>
              <w:right w:val="single" w:sz="8" w:space="0" w:color="F1A983"/>
            </w:tcBorders>
            <w:shd w:val="clear" w:color="auto" w:fill="auto"/>
            <w:vAlign w:val="center"/>
            <w:hideMark/>
          </w:tcPr>
          <w:p w14:paraId="216467BD" w14:textId="77777777" w:rsidR="006850F7" w:rsidRPr="00DA2473" w:rsidRDefault="006850F7">
            <w:pPr>
              <w:spacing w:after="0" w:line="240" w:lineRule="auto"/>
              <w:jc w:val="both"/>
              <w:rPr>
                <w:rFonts w:eastAsia="Times New Roman"/>
                <w:szCs w:val="21"/>
              </w:rPr>
            </w:pPr>
            <w:r w:rsidRPr="00DA2473">
              <w:rPr>
                <w:rFonts w:eastAsia="Times New Roman"/>
                <w:szCs w:val="21"/>
              </w:rPr>
              <w:t xml:space="preserve">To mitigate this personal protective equipment will be mandatory. Clothing will be rigid fabrics in good repair, hand protection will be a solvent-resistant gloves, face protection will include safety glasses </w:t>
            </w:r>
          </w:p>
        </w:tc>
        <w:tc>
          <w:tcPr>
            <w:tcW w:w="1349" w:type="dxa"/>
            <w:vMerge/>
            <w:vAlign w:val="center"/>
            <w:hideMark/>
          </w:tcPr>
          <w:p w14:paraId="23EC7EC6" w14:textId="77777777" w:rsidR="006850F7" w:rsidRPr="00DA2473" w:rsidRDefault="006850F7">
            <w:pPr>
              <w:spacing w:after="0" w:line="240" w:lineRule="auto"/>
              <w:jc w:val="both"/>
              <w:rPr>
                <w:rFonts w:eastAsia="Times New Roman"/>
                <w:szCs w:val="21"/>
              </w:rPr>
            </w:pPr>
          </w:p>
        </w:tc>
        <w:tc>
          <w:tcPr>
            <w:tcW w:w="991" w:type="dxa"/>
            <w:vMerge/>
            <w:vAlign w:val="center"/>
            <w:hideMark/>
          </w:tcPr>
          <w:p w14:paraId="42C845D9" w14:textId="77777777" w:rsidR="006850F7" w:rsidRPr="00DA2473" w:rsidRDefault="006850F7">
            <w:pPr>
              <w:spacing w:after="0" w:line="240" w:lineRule="auto"/>
              <w:jc w:val="both"/>
              <w:rPr>
                <w:rFonts w:eastAsia="Times New Roman"/>
                <w:szCs w:val="21"/>
              </w:rPr>
            </w:pPr>
          </w:p>
        </w:tc>
        <w:tc>
          <w:tcPr>
            <w:tcW w:w="1533" w:type="dxa"/>
            <w:vMerge/>
            <w:vAlign w:val="center"/>
            <w:hideMark/>
          </w:tcPr>
          <w:p w14:paraId="182C8075" w14:textId="77777777" w:rsidR="006850F7" w:rsidRPr="00DA2473" w:rsidRDefault="006850F7">
            <w:pPr>
              <w:spacing w:after="0" w:line="240" w:lineRule="auto"/>
              <w:jc w:val="both"/>
              <w:rPr>
                <w:rFonts w:eastAsia="Times New Roman"/>
                <w:szCs w:val="21"/>
              </w:rPr>
            </w:pPr>
          </w:p>
        </w:tc>
        <w:tc>
          <w:tcPr>
            <w:tcW w:w="222" w:type="dxa"/>
            <w:vAlign w:val="center"/>
            <w:hideMark/>
          </w:tcPr>
          <w:p w14:paraId="7E48CE2F" w14:textId="77777777" w:rsidR="006850F7" w:rsidRPr="00DA2473" w:rsidRDefault="006850F7">
            <w:pPr>
              <w:spacing w:after="0" w:line="240" w:lineRule="auto"/>
              <w:jc w:val="both"/>
              <w:rPr>
                <w:rFonts w:eastAsia="Times New Roman" w:cs="Times New Roman"/>
                <w:szCs w:val="21"/>
              </w:rPr>
            </w:pPr>
          </w:p>
        </w:tc>
      </w:tr>
    </w:tbl>
    <w:p w14:paraId="27265F5D" w14:textId="77777777" w:rsidR="004604CB" w:rsidRPr="004604CB" w:rsidRDefault="004604CB" w:rsidP="004604CB">
      <w:pPr>
        <w:jc w:val="both"/>
        <w:rPr>
          <w:szCs w:val="21"/>
        </w:rPr>
      </w:pPr>
    </w:p>
    <w:p w14:paraId="6425EB59" w14:textId="747FE017" w:rsidR="003C799F" w:rsidRPr="00142653" w:rsidRDefault="00E91165" w:rsidP="00E91165">
      <w:pPr>
        <w:pStyle w:val="Heading1"/>
      </w:pPr>
      <w:bookmarkStart w:id="149" w:name="_Toc183847314"/>
      <w:r>
        <w:t xml:space="preserve">11. </w:t>
      </w:r>
      <w:r w:rsidR="003C799F" w:rsidRPr="00DA2473">
        <w:t>Description of System Scalability</w:t>
      </w:r>
      <w:bookmarkEnd w:id="149"/>
    </w:p>
    <w:p w14:paraId="697A63C6" w14:textId="19CBE5A2" w:rsidR="00142653" w:rsidRPr="00DA2473" w:rsidRDefault="008836D8" w:rsidP="005E361F">
      <w:pPr>
        <w:jc w:val="both"/>
        <w:rPr>
          <w:color w:val="000000" w:themeColor="text1"/>
        </w:rPr>
      </w:pPr>
      <w:r>
        <w:t xml:space="preserve">Competing </w:t>
      </w:r>
      <w:r w:rsidR="1B5934BD">
        <w:t>in</w:t>
      </w:r>
      <w:r>
        <w:t xml:space="preserve"> the </w:t>
      </w:r>
      <w:r w:rsidR="647CBF45">
        <w:t>digging mini</w:t>
      </w:r>
      <w:r>
        <w:t xml:space="preserve"> competition </w:t>
      </w:r>
      <w:r w:rsidR="36591C88">
        <w:t xml:space="preserve">and building a prototype vertical </w:t>
      </w:r>
      <w:r w:rsidR="5DE1958C">
        <w:t>TBM</w:t>
      </w:r>
      <w:r w:rsidR="36591C88">
        <w:t xml:space="preserve"> </w:t>
      </w:r>
      <w:r>
        <w:t xml:space="preserve">will </w:t>
      </w:r>
      <w:r w:rsidR="001E035E">
        <w:t>build the tea</w:t>
      </w:r>
      <w:r w:rsidR="00CA08ED">
        <w:t>m</w:t>
      </w:r>
      <w:r w:rsidR="347D2F2E">
        <w:t>’</w:t>
      </w:r>
      <w:r w:rsidR="00CA08ED">
        <w:t>s knowledge of how TBM</w:t>
      </w:r>
      <w:r w:rsidR="05723164">
        <w:t>’s</w:t>
      </w:r>
      <w:r w:rsidR="00CA08ED">
        <w:t xml:space="preserve"> </w:t>
      </w:r>
      <w:r w:rsidR="3860A0B7">
        <w:t>are</w:t>
      </w:r>
      <w:r w:rsidR="65301628">
        <w:t xml:space="preserve"> designed</w:t>
      </w:r>
      <w:r w:rsidR="00142653">
        <w:t xml:space="preserve">. </w:t>
      </w:r>
      <w:r w:rsidR="615DF08B">
        <w:t>M</w:t>
      </w:r>
      <w:r w:rsidR="00142653">
        <w:t xml:space="preserve">any of the components built </w:t>
      </w:r>
      <w:r w:rsidR="41FEE493">
        <w:t>and sourced</w:t>
      </w:r>
      <w:r w:rsidR="00142653">
        <w:t xml:space="preserve"> for the </w:t>
      </w:r>
      <w:r w:rsidR="418B4918">
        <w:t>mini competition machine</w:t>
      </w:r>
      <w:r w:rsidR="00142653">
        <w:t xml:space="preserve"> can </w:t>
      </w:r>
      <w:r w:rsidR="418B4918">
        <w:t>also be</w:t>
      </w:r>
      <w:r w:rsidR="00142653">
        <w:t xml:space="preserve"> repurposed for use in </w:t>
      </w:r>
      <w:r w:rsidR="15066F71">
        <w:t xml:space="preserve">a horizontal TBM for </w:t>
      </w:r>
      <w:r w:rsidR="00142653">
        <w:t xml:space="preserve">the main competition. </w:t>
      </w:r>
      <w:r w:rsidR="339BC932" w:rsidRPr="5A6E5CFF">
        <w:rPr>
          <w:color w:val="000000" w:themeColor="text1"/>
        </w:rPr>
        <w:t>Any necessary redesign will be informed by data collected during the mini competition, in addition to the data from testing.</w:t>
      </w:r>
      <w:r w:rsidR="69AD5F16" w:rsidRPr="5A6E5CFF">
        <w:rPr>
          <w:color w:val="000000" w:themeColor="text1"/>
        </w:rPr>
        <w:t xml:space="preserve"> Recognizing and analyzing </w:t>
      </w:r>
      <w:r w:rsidR="4D17EC08" w:rsidRPr="5A6E5CFF">
        <w:rPr>
          <w:color w:val="000000" w:themeColor="text1"/>
        </w:rPr>
        <w:t xml:space="preserve">what works well, as well as </w:t>
      </w:r>
      <w:r w:rsidR="69AD5F16" w:rsidRPr="5A6E5CFF">
        <w:rPr>
          <w:color w:val="000000" w:themeColor="text1"/>
        </w:rPr>
        <w:t xml:space="preserve">underperformance, will be instrumental to </w:t>
      </w:r>
      <w:r w:rsidR="0957D27C" w:rsidRPr="5A6E5CFF">
        <w:rPr>
          <w:color w:val="000000" w:themeColor="text1"/>
        </w:rPr>
        <w:t xml:space="preserve">planning a </w:t>
      </w:r>
      <w:r w:rsidR="0228C0E7" w:rsidRPr="5A6E5CFF">
        <w:rPr>
          <w:color w:val="000000" w:themeColor="text1"/>
        </w:rPr>
        <w:t xml:space="preserve">full scale TBM </w:t>
      </w:r>
      <w:r w:rsidR="0957D27C" w:rsidRPr="5A6E5CFF">
        <w:rPr>
          <w:color w:val="000000" w:themeColor="text1"/>
        </w:rPr>
        <w:t>design</w:t>
      </w:r>
      <w:r w:rsidR="55C582C1" w:rsidRPr="5A6E5CFF">
        <w:rPr>
          <w:color w:val="000000" w:themeColor="text1"/>
        </w:rPr>
        <w:t>.</w:t>
      </w:r>
    </w:p>
    <w:p w14:paraId="1FAADBCA" w14:textId="0297DC2E" w:rsidR="00B10963" w:rsidRDefault="54B3FA2F" w:rsidP="7C44B4E8">
      <w:pPr>
        <w:rPr>
          <w:b/>
          <w:bCs/>
        </w:rPr>
      </w:pPr>
      <w:r w:rsidRPr="0FD38170">
        <w:rPr>
          <w:b/>
        </w:rPr>
        <w:t>11</w:t>
      </w:r>
      <w:r w:rsidR="003C58D0" w:rsidRPr="0FD38170">
        <w:rPr>
          <w:b/>
        </w:rPr>
        <w:t xml:space="preserve">.1 </w:t>
      </w:r>
      <w:r w:rsidR="1D5DE26F" w:rsidRPr="09A779FC">
        <w:rPr>
          <w:b/>
          <w:bCs/>
        </w:rPr>
        <w:t xml:space="preserve">Scalability of </w:t>
      </w:r>
      <w:r w:rsidR="1D5DE26F" w:rsidRPr="56E52BEE">
        <w:rPr>
          <w:b/>
          <w:bCs/>
        </w:rPr>
        <w:t xml:space="preserve">the </w:t>
      </w:r>
      <w:r w:rsidR="6FDB75A3" w:rsidRPr="343C43C7">
        <w:rPr>
          <w:b/>
          <w:bCs/>
        </w:rPr>
        <w:t>c</w:t>
      </w:r>
      <w:r w:rsidR="00B10963" w:rsidRPr="343C43C7">
        <w:rPr>
          <w:b/>
          <w:bCs/>
        </w:rPr>
        <w:t>utterhead</w:t>
      </w:r>
    </w:p>
    <w:p w14:paraId="02062C19" w14:textId="64A5DD7B" w:rsidR="39A6B415" w:rsidRDefault="3120F85C" w:rsidP="64AF1663">
      <w:pPr>
        <w:rPr>
          <w:color w:val="000000" w:themeColor="text1"/>
        </w:rPr>
      </w:pPr>
      <w:r>
        <w:t xml:space="preserve">The </w:t>
      </w:r>
      <w:r w:rsidR="30EDBCFB">
        <w:t>cutterhead</w:t>
      </w:r>
      <w:r w:rsidR="31C09D70">
        <w:t xml:space="preserve"> frame</w:t>
      </w:r>
      <w:r w:rsidR="30EDBCFB">
        <w:t xml:space="preserve">, </w:t>
      </w:r>
      <w:r w:rsidR="39A51050">
        <w:t>teeth</w:t>
      </w:r>
      <w:r w:rsidR="4168FEB5">
        <w:t xml:space="preserve">, </w:t>
      </w:r>
      <w:r w:rsidR="11193D6B">
        <w:t xml:space="preserve">and </w:t>
      </w:r>
      <w:r w:rsidR="399882E3">
        <w:t>cutters</w:t>
      </w:r>
      <w:r w:rsidR="39A51050">
        <w:t xml:space="preserve"> </w:t>
      </w:r>
      <w:r w:rsidR="39A51050" w:rsidRPr="784870D7">
        <w:rPr>
          <w:color w:val="000000" w:themeColor="text1"/>
        </w:rPr>
        <w:t xml:space="preserve">will likely </w:t>
      </w:r>
      <w:r w:rsidR="4E5761CB" w:rsidRPr="5894C5E0">
        <w:rPr>
          <w:color w:val="000000" w:themeColor="text1"/>
        </w:rPr>
        <w:t xml:space="preserve">be reused </w:t>
      </w:r>
      <w:r w:rsidR="4E5761CB" w:rsidRPr="1CA96FA3">
        <w:rPr>
          <w:color w:val="000000" w:themeColor="text1"/>
        </w:rPr>
        <w:t xml:space="preserve">for </w:t>
      </w:r>
      <w:r w:rsidR="7EEC80D7" w:rsidRPr="1CA96FA3">
        <w:rPr>
          <w:color w:val="000000" w:themeColor="text1"/>
        </w:rPr>
        <w:t xml:space="preserve">the </w:t>
      </w:r>
      <w:r w:rsidR="7EEC80D7" w:rsidRPr="784870D7">
        <w:rPr>
          <w:color w:val="000000" w:themeColor="text1"/>
        </w:rPr>
        <w:t>main competition</w:t>
      </w:r>
      <w:r w:rsidR="06A9CE00" w:rsidRPr="1CA96FA3">
        <w:rPr>
          <w:color w:val="000000" w:themeColor="text1"/>
        </w:rPr>
        <w:t xml:space="preserve"> with</w:t>
      </w:r>
      <w:r w:rsidR="06A9CE00" w:rsidRPr="15BBB0E7">
        <w:rPr>
          <w:color w:val="000000" w:themeColor="text1"/>
        </w:rPr>
        <w:t xml:space="preserve"> minimal </w:t>
      </w:r>
      <w:r w:rsidR="06A9CE00" w:rsidRPr="6A20A41F">
        <w:rPr>
          <w:color w:val="000000" w:themeColor="text1"/>
        </w:rPr>
        <w:t>modifications</w:t>
      </w:r>
      <w:r w:rsidR="7EEC80D7" w:rsidRPr="26547A13">
        <w:rPr>
          <w:color w:val="000000" w:themeColor="text1"/>
        </w:rPr>
        <w:t>.</w:t>
      </w:r>
      <w:r w:rsidR="7EEC80D7" w:rsidRPr="784870D7">
        <w:rPr>
          <w:color w:val="000000" w:themeColor="text1"/>
        </w:rPr>
        <w:t xml:space="preserve"> The</w:t>
      </w:r>
      <w:r w:rsidR="0E54B62E" w:rsidRPr="784870D7">
        <w:rPr>
          <w:color w:val="000000" w:themeColor="text1"/>
        </w:rPr>
        <w:t xml:space="preserve"> </w:t>
      </w:r>
      <w:r w:rsidR="201519EE" w:rsidRPr="784870D7">
        <w:rPr>
          <w:color w:val="000000" w:themeColor="text1"/>
        </w:rPr>
        <w:t xml:space="preserve">cutterhead </w:t>
      </w:r>
      <w:r w:rsidR="0E54B62E" w:rsidRPr="784870D7">
        <w:rPr>
          <w:color w:val="000000" w:themeColor="text1"/>
        </w:rPr>
        <w:t>diame</w:t>
      </w:r>
      <w:r w:rsidR="6279ECA0" w:rsidRPr="784870D7">
        <w:rPr>
          <w:color w:val="000000" w:themeColor="text1"/>
        </w:rPr>
        <w:t xml:space="preserve">ter can remain the same </w:t>
      </w:r>
      <w:r w:rsidR="263D456A" w:rsidRPr="784870D7">
        <w:rPr>
          <w:color w:val="000000" w:themeColor="text1"/>
        </w:rPr>
        <w:t>while still fulfilling the main competition requirements.</w:t>
      </w:r>
      <w:r w:rsidR="1837C9F1" w:rsidRPr="784870D7">
        <w:rPr>
          <w:color w:val="000000" w:themeColor="text1"/>
        </w:rPr>
        <w:t xml:space="preserve"> Models for the rate of </w:t>
      </w:r>
      <w:r w:rsidR="008B1770">
        <w:rPr>
          <w:color w:val="000000" w:themeColor="text1"/>
        </w:rPr>
        <w:t xml:space="preserve">excavation </w:t>
      </w:r>
      <w:r w:rsidR="1837C9F1" w:rsidRPr="784870D7">
        <w:rPr>
          <w:color w:val="000000" w:themeColor="text1"/>
        </w:rPr>
        <w:t>and extraction w</w:t>
      </w:r>
      <w:r w:rsidR="60FC56A8" w:rsidRPr="784870D7">
        <w:rPr>
          <w:color w:val="000000" w:themeColor="text1"/>
        </w:rPr>
        <w:t>ill still be applica</w:t>
      </w:r>
      <w:r w:rsidR="083A534C" w:rsidRPr="784870D7">
        <w:rPr>
          <w:color w:val="000000" w:themeColor="text1"/>
        </w:rPr>
        <w:t xml:space="preserve">ble. </w:t>
      </w:r>
      <w:r w:rsidR="4DBAF637" w:rsidRPr="5A6E5CFF">
        <w:rPr>
          <w:color w:val="000000" w:themeColor="text1"/>
        </w:rPr>
        <w:t xml:space="preserve">Depending on the </w:t>
      </w:r>
      <w:r w:rsidR="35DB5C35" w:rsidRPr="5A6E5CFF">
        <w:rPr>
          <w:color w:val="000000" w:themeColor="text1"/>
        </w:rPr>
        <w:t>effectiveness of the cutterhead</w:t>
      </w:r>
      <w:r w:rsidR="7DECA400" w:rsidRPr="09358E8B">
        <w:rPr>
          <w:color w:val="000000" w:themeColor="text1"/>
        </w:rPr>
        <w:t xml:space="preserve"> during the mini competition, </w:t>
      </w:r>
      <w:r w:rsidR="1E2B592B" w:rsidRPr="784870D7">
        <w:rPr>
          <w:color w:val="000000" w:themeColor="text1"/>
        </w:rPr>
        <w:t>adjustments may be made to the positioning or number of cutters and teeth.</w:t>
      </w:r>
      <w:r w:rsidR="09C3742E" w:rsidRPr="784870D7">
        <w:rPr>
          <w:color w:val="000000" w:themeColor="text1"/>
        </w:rPr>
        <w:t xml:space="preserve"> </w:t>
      </w:r>
    </w:p>
    <w:p w14:paraId="4192C553" w14:textId="3284ECFE" w:rsidR="00B10963" w:rsidRPr="00DA2473" w:rsidRDefault="39A6B415" w:rsidP="00B10963">
      <w:pPr>
        <w:rPr>
          <w:color w:val="000000" w:themeColor="text1"/>
        </w:rPr>
      </w:pPr>
      <w:r w:rsidRPr="784870D7">
        <w:rPr>
          <w:color w:val="000000" w:themeColor="text1"/>
        </w:rPr>
        <w:t xml:space="preserve">Since the machine would be turned on its side, additional stresses applied </w:t>
      </w:r>
      <w:r w:rsidR="3A5AE68A" w:rsidRPr="784870D7">
        <w:rPr>
          <w:color w:val="000000" w:themeColor="text1"/>
        </w:rPr>
        <w:t xml:space="preserve">perpendicularly to the shield </w:t>
      </w:r>
      <w:r w:rsidR="7872B023" w:rsidRPr="049D6D1F">
        <w:rPr>
          <w:color w:val="000000" w:themeColor="text1"/>
        </w:rPr>
        <w:t xml:space="preserve">and </w:t>
      </w:r>
      <w:r w:rsidR="7872B023" w:rsidRPr="7AA542A8">
        <w:rPr>
          <w:color w:val="000000" w:themeColor="text1"/>
        </w:rPr>
        <w:t xml:space="preserve">cutterhead </w:t>
      </w:r>
      <w:r w:rsidR="7872B023" w:rsidRPr="197C02C5">
        <w:rPr>
          <w:color w:val="000000" w:themeColor="text1"/>
        </w:rPr>
        <w:t xml:space="preserve">frame </w:t>
      </w:r>
      <w:r w:rsidR="3A5AE68A" w:rsidRPr="197C02C5">
        <w:rPr>
          <w:color w:val="000000" w:themeColor="text1"/>
        </w:rPr>
        <w:t>will</w:t>
      </w:r>
      <w:r w:rsidR="3A5AE68A" w:rsidRPr="784870D7">
        <w:rPr>
          <w:color w:val="000000" w:themeColor="text1"/>
        </w:rPr>
        <w:t xml:space="preserve"> need to be considered.</w:t>
      </w:r>
      <w:r w:rsidR="70810FAE" w:rsidRPr="098E503F">
        <w:rPr>
          <w:color w:val="000000" w:themeColor="text1"/>
        </w:rPr>
        <w:t xml:space="preserve"> </w:t>
      </w:r>
      <w:r w:rsidR="008B1770">
        <w:rPr>
          <w:color w:val="000000" w:themeColor="text1"/>
        </w:rPr>
        <w:t xml:space="preserve">This would </w:t>
      </w:r>
      <w:r w:rsidR="000E7DD5">
        <w:rPr>
          <w:color w:val="000000" w:themeColor="text1"/>
        </w:rPr>
        <w:t xml:space="preserve">apply to the components which secure the cutterhead in place, </w:t>
      </w:r>
      <w:r w:rsidR="00E470AC">
        <w:rPr>
          <w:color w:val="000000" w:themeColor="text1"/>
        </w:rPr>
        <w:t xml:space="preserve">as they would need to be </w:t>
      </w:r>
      <w:r w:rsidR="00E77B09">
        <w:rPr>
          <w:color w:val="000000" w:themeColor="text1"/>
        </w:rPr>
        <w:t>able to handle this change in force.</w:t>
      </w:r>
    </w:p>
    <w:p w14:paraId="36A8D06D" w14:textId="1E08D880" w:rsidR="00B10963" w:rsidRDefault="563C99D8" w:rsidP="7C44B4E8">
      <w:pPr>
        <w:rPr>
          <w:b/>
          <w:bCs/>
        </w:rPr>
      </w:pPr>
      <w:r w:rsidRPr="7C44B4E8">
        <w:rPr>
          <w:b/>
          <w:bCs/>
        </w:rPr>
        <w:t>11</w:t>
      </w:r>
      <w:r w:rsidR="2E4F239B" w:rsidRPr="7C44B4E8">
        <w:rPr>
          <w:b/>
          <w:bCs/>
        </w:rPr>
        <w:t>.2</w:t>
      </w:r>
      <w:r w:rsidRPr="7C44B4E8">
        <w:rPr>
          <w:b/>
          <w:bCs/>
        </w:rPr>
        <w:t xml:space="preserve"> Scalability of the </w:t>
      </w:r>
      <w:r w:rsidR="5A090CD6" w:rsidRPr="49E26716">
        <w:rPr>
          <w:b/>
          <w:bCs/>
        </w:rPr>
        <w:t>s</w:t>
      </w:r>
      <w:r w:rsidRPr="49E26716">
        <w:rPr>
          <w:b/>
          <w:bCs/>
        </w:rPr>
        <w:t xml:space="preserve">oil </w:t>
      </w:r>
      <w:r w:rsidR="6083409F" w:rsidRPr="49E26716">
        <w:rPr>
          <w:b/>
          <w:bCs/>
        </w:rPr>
        <w:t>r</w:t>
      </w:r>
      <w:r w:rsidRPr="49E26716">
        <w:rPr>
          <w:b/>
          <w:bCs/>
        </w:rPr>
        <w:t xml:space="preserve">emoval </w:t>
      </w:r>
      <w:r w:rsidR="02361D47" w:rsidRPr="49E26716">
        <w:rPr>
          <w:b/>
          <w:bCs/>
        </w:rPr>
        <w:t>s</w:t>
      </w:r>
      <w:r w:rsidRPr="49E26716">
        <w:rPr>
          <w:b/>
          <w:bCs/>
        </w:rPr>
        <w:t>ystem</w:t>
      </w:r>
    </w:p>
    <w:p w14:paraId="0550C62F" w14:textId="0FB56FB9" w:rsidR="00B10963" w:rsidRDefault="78C9B0DE" w:rsidP="00B10963">
      <w:r>
        <w:t xml:space="preserve">The auger system can be scaled in the future for a full scale TBM. </w:t>
      </w:r>
      <w:r w:rsidR="4DFEB554">
        <w:t>Augers are used in many full scale TBMs, and while testing may be done on other soil removal</w:t>
      </w:r>
      <w:r>
        <w:t xml:space="preserve"> </w:t>
      </w:r>
      <w:r w:rsidR="4DFEB554">
        <w:t>systems, data will</w:t>
      </w:r>
      <w:r>
        <w:t xml:space="preserve"> </w:t>
      </w:r>
      <w:r w:rsidR="1C54DF64">
        <w:t xml:space="preserve">already be </w:t>
      </w:r>
      <w:r w:rsidR="62AFBD28">
        <w:t xml:space="preserve">available </w:t>
      </w:r>
      <w:r w:rsidR="1C54DF64">
        <w:t>for an auger system so it will likely be the preferred choice.</w:t>
      </w:r>
      <w:r>
        <w:t xml:space="preserve"> I</w:t>
      </w:r>
      <w:r w:rsidR="30E99B68">
        <w:t>t</w:t>
      </w:r>
      <w:r>
        <w:t xml:space="preserve"> will need to be able to handle a higher volume</w:t>
      </w:r>
      <w:r w:rsidR="68055948">
        <w:t xml:space="preserve"> of </w:t>
      </w:r>
      <w:r w:rsidR="7E8ECB66">
        <w:t>aggregate</w:t>
      </w:r>
      <w:r>
        <w:t>, withstand</w:t>
      </w:r>
      <w:r w:rsidR="546CFD8A">
        <w:t xml:space="preserve"> </w:t>
      </w:r>
      <w:r w:rsidR="7A6BF980">
        <w:t xml:space="preserve">additional </w:t>
      </w:r>
      <w:r w:rsidR="546CFD8A">
        <w:t>wear, and maintain stability over higher pressures. Some challenges with scaling the auger system may include managing larger volumes without blockage, ene</w:t>
      </w:r>
      <w:r w:rsidR="2D6597D6">
        <w:t xml:space="preserve">rgy needs, and structural demands. </w:t>
      </w:r>
      <w:r w:rsidR="0E04FE85">
        <w:t xml:space="preserve">Scaling strategies will need to </w:t>
      </w:r>
      <w:r w:rsidR="09C7E7EF">
        <w:t>entail</w:t>
      </w:r>
      <w:r w:rsidR="0E04FE85">
        <w:t xml:space="preserve"> prototyping, material testing, and a more advanced control system</w:t>
      </w:r>
      <w:r w:rsidR="44DD6EF5">
        <w:t xml:space="preserve"> for the new design.</w:t>
      </w:r>
    </w:p>
    <w:p w14:paraId="48643A44" w14:textId="4CF460F8" w:rsidR="0062499E" w:rsidRPr="0062499E" w:rsidRDefault="081005AE" w:rsidP="7E8F9D7D">
      <w:pPr>
        <w:rPr>
          <w:b/>
          <w:bCs/>
        </w:rPr>
      </w:pPr>
      <w:r w:rsidRPr="7E8F9D7D">
        <w:rPr>
          <w:b/>
          <w:bCs/>
        </w:rPr>
        <w:t>11.3 Scalability of the power system</w:t>
      </w:r>
    </w:p>
    <w:p w14:paraId="7352F718" w14:textId="41564CB2" w:rsidR="405251F9" w:rsidRDefault="405251F9" w:rsidP="5A6E5CFF">
      <w:r>
        <w:lastRenderedPageBreak/>
        <w:t xml:space="preserve">The power </w:t>
      </w:r>
      <w:r w:rsidR="316CEC9E">
        <w:t xml:space="preserve">which turns the cutterhead can </w:t>
      </w:r>
      <w:r w:rsidR="631A77EC">
        <w:t xml:space="preserve">likely </w:t>
      </w:r>
      <w:r w:rsidR="316CEC9E">
        <w:t xml:space="preserve">be repurposed for the full scale TBM. </w:t>
      </w:r>
      <w:r w:rsidR="67C615BB">
        <w:t>New power s</w:t>
      </w:r>
      <w:r w:rsidR="1C71FC39">
        <w:t xml:space="preserve">ources </w:t>
      </w:r>
      <w:r w:rsidR="67C615BB">
        <w:t xml:space="preserve">will need to be implemented for the additional subsystems </w:t>
      </w:r>
      <w:r w:rsidR="6A0AB182">
        <w:t>that a full TBM will entail, such as the modified soil removal system, and the driving force system that will push the TBM forward</w:t>
      </w:r>
      <w:r w:rsidR="2C9B1DCD">
        <w:t xml:space="preserve">. Without the help of gravity, most of the power </w:t>
      </w:r>
      <w:r w:rsidR="2530E39F">
        <w:t xml:space="preserve">will likely go towards pushing the TBM, as there will need to be enough applied force for the cutterhead to </w:t>
      </w:r>
      <w:r w:rsidR="607D4BAA">
        <w:t>effectively remove material. Analysis of how well gravity works to push the TBM downward should be useful in determining how much applied</w:t>
      </w:r>
      <w:r w:rsidR="35298C90">
        <w:t xml:space="preserve"> force will be required, even if the method to apply that force is undecided. </w:t>
      </w:r>
    </w:p>
    <w:p w14:paraId="3530E57A" w14:textId="424D9068" w:rsidR="7E8F9D7D" w:rsidRDefault="1F9369BD" w:rsidP="0E77E2FB">
      <w:pPr>
        <w:rPr>
          <w:b/>
          <w:bCs/>
        </w:rPr>
      </w:pPr>
      <w:r w:rsidRPr="0E77E2FB">
        <w:rPr>
          <w:b/>
          <w:bCs/>
        </w:rPr>
        <w:t>11.</w:t>
      </w:r>
      <w:r w:rsidR="5DDF040E" w:rsidRPr="68E50E34">
        <w:rPr>
          <w:b/>
          <w:bCs/>
        </w:rPr>
        <w:t>4</w:t>
      </w:r>
      <w:r w:rsidRPr="0E77E2FB">
        <w:rPr>
          <w:b/>
          <w:bCs/>
        </w:rPr>
        <w:t xml:space="preserve"> Scalability of the software</w:t>
      </w:r>
    </w:p>
    <w:p w14:paraId="20B18CAC" w14:textId="400C6C59" w:rsidR="7E8F9D7D" w:rsidRDefault="68EE2639" w:rsidP="0E77E2FB">
      <w:r>
        <w:t xml:space="preserve">The majority, or all the code written to control the </w:t>
      </w:r>
      <w:r w:rsidR="55DD750B">
        <w:t>cutterhead</w:t>
      </w:r>
      <w:r w:rsidR="67376B5E">
        <w:t xml:space="preserve"> and </w:t>
      </w:r>
      <w:r w:rsidR="70D569C7">
        <w:t>existing</w:t>
      </w:r>
      <w:r w:rsidR="55DD750B">
        <w:t xml:space="preserve"> power sources will be directly applicable to the full scale TBM.</w:t>
      </w:r>
      <w:r w:rsidR="179155B1">
        <w:t xml:space="preserve"> Some additional functions </w:t>
      </w:r>
      <w:r w:rsidR="3F711B7E">
        <w:t>and subsystems</w:t>
      </w:r>
      <w:r w:rsidR="179155B1">
        <w:t xml:space="preserve"> will need to be programmed</w:t>
      </w:r>
      <w:r w:rsidR="60E93E2D">
        <w:t xml:space="preserve">, </w:t>
      </w:r>
      <w:proofErr w:type="gramStart"/>
      <w:r w:rsidR="60E93E2D">
        <w:t>in particular the</w:t>
      </w:r>
      <w:proofErr w:type="gramEnd"/>
      <w:r w:rsidR="60E93E2D">
        <w:t xml:space="preserve"> </w:t>
      </w:r>
      <w:r w:rsidR="60A6F894">
        <w:t xml:space="preserve">driving force subsystem </w:t>
      </w:r>
      <w:r w:rsidR="31F41C75">
        <w:t>and the navigation subsystem. The driving force subsystem</w:t>
      </w:r>
      <w:r w:rsidR="11956CE6">
        <w:t xml:space="preserve"> will </w:t>
      </w:r>
      <w:r w:rsidR="4F359C1D">
        <w:t xml:space="preserve">require adjustability of the power as well as an emergency shut-off, </w:t>
      </w:r>
      <w:proofErr w:type="gramStart"/>
      <w:r w:rsidR="4F359C1D">
        <w:t>similar to</w:t>
      </w:r>
      <w:proofErr w:type="gramEnd"/>
      <w:r w:rsidR="4F359C1D">
        <w:t xml:space="preserve"> the cutterhead. The navigation system will need to be </w:t>
      </w:r>
      <w:r w:rsidR="4FDB46A2">
        <w:t xml:space="preserve">put in place to ensure that the TBM moves forward in as straight of a line as possible. </w:t>
      </w:r>
      <w:r w:rsidR="7CE94A3A">
        <w:t>Uneven composition of aggregates and uneven weight distribution within the TBM are two possible factors that may cause turn</w:t>
      </w:r>
      <w:r w:rsidR="3986DAC1">
        <w:t>ing, and the impacts of these can be recorded and analyzed after the mini competition. The navigation system will have to be programmed to detect</w:t>
      </w:r>
      <w:r w:rsidR="34CBBDDD">
        <w:t xml:space="preserve"> any veering off course.</w:t>
      </w:r>
    </w:p>
    <w:p w14:paraId="2C3F4FA1" w14:textId="480CD7EF" w:rsidR="34CBBDDD" w:rsidRDefault="34CBBDDD">
      <w:r>
        <w:t>Some modifications will likely also be made to the GUI. Th</w:t>
      </w:r>
      <w:r w:rsidR="40775693">
        <w:t xml:space="preserve">ese will include information from the navigation and auger </w:t>
      </w:r>
      <w:r w:rsidR="1CCB6A2E">
        <w:t>sub</w:t>
      </w:r>
      <w:r w:rsidR="40775693">
        <w:t xml:space="preserve">systems, </w:t>
      </w:r>
      <w:r w:rsidR="41EFD373">
        <w:t xml:space="preserve">emergency </w:t>
      </w:r>
      <w:proofErr w:type="gramStart"/>
      <w:r w:rsidR="46DE2EDA">
        <w:t>shut-offs</w:t>
      </w:r>
      <w:proofErr w:type="gramEnd"/>
      <w:r w:rsidR="41EFD373">
        <w:t xml:space="preserve"> and power control for the new </w:t>
      </w:r>
      <w:r w:rsidR="1875FE1C">
        <w:t xml:space="preserve">subsystems, </w:t>
      </w:r>
      <w:r w:rsidR="40775693">
        <w:t xml:space="preserve">as well as </w:t>
      </w:r>
      <w:r w:rsidR="7B6CC17E">
        <w:t>any other factors impacting performance that are overlooked in the mini competition.</w:t>
      </w:r>
    </w:p>
    <w:p w14:paraId="193F7432" w14:textId="298BB430" w:rsidR="00E91165" w:rsidRPr="00E91165" w:rsidRDefault="00E91165" w:rsidP="00E91165">
      <w:pPr>
        <w:pStyle w:val="Heading1"/>
      </w:pPr>
      <w:bookmarkStart w:id="150" w:name="_Toc183847315"/>
      <w:r>
        <w:lastRenderedPageBreak/>
        <w:t xml:space="preserve">12. </w:t>
      </w:r>
      <w:r w:rsidRPr="00E91165">
        <w:t>A CAD 3D-model (.step file) and corresponding Bill-of-material (BOM) need to be uploaded together with the FDP</w:t>
      </w:r>
      <w:bookmarkEnd w:id="150"/>
    </w:p>
    <w:p w14:paraId="739E74E6" w14:textId="3AFD6A35" w:rsidR="004E33D1" w:rsidRPr="004E33D1" w:rsidRDefault="00D945FA" w:rsidP="004E33D1">
      <w:r>
        <w:rPr>
          <w:noProof/>
        </w:rPr>
        <w:drawing>
          <wp:inline distT="0" distB="0" distL="0" distR="0" wp14:anchorId="3AA7A946" wp14:editId="551D0659">
            <wp:extent cx="3705742" cy="5039428"/>
            <wp:effectExtent l="0" t="0" r="0" b="0"/>
            <wp:docPr id="580895171" name="Picture 6" descr="A machine with a roll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95171" name="Picture 6" descr="A machine with a roll of pap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705742" cy="5039428"/>
                    </a:xfrm>
                    <a:prstGeom prst="rect">
                      <a:avLst/>
                    </a:prstGeom>
                  </pic:spPr>
                </pic:pic>
              </a:graphicData>
            </a:graphic>
          </wp:inline>
        </w:drawing>
      </w:r>
    </w:p>
    <w:p w14:paraId="666F48BD" w14:textId="77777777" w:rsidR="00F23F00" w:rsidRDefault="00F23F00" w:rsidP="00F23F00">
      <w:pPr>
        <w:rPr>
          <w:szCs w:val="21"/>
        </w:rPr>
      </w:pPr>
    </w:p>
    <w:p w14:paraId="01A5751A" w14:textId="77777777" w:rsidR="009D1BC4" w:rsidRDefault="009D1BC4" w:rsidP="00F23F00">
      <w:pPr>
        <w:rPr>
          <w:szCs w:val="21"/>
        </w:rPr>
      </w:pPr>
    </w:p>
    <w:p w14:paraId="2547B671" w14:textId="77777777" w:rsidR="009D1BC4" w:rsidRDefault="009D1BC4" w:rsidP="00F23F00">
      <w:pPr>
        <w:rPr>
          <w:szCs w:val="21"/>
        </w:rPr>
      </w:pPr>
    </w:p>
    <w:p w14:paraId="63DD186E" w14:textId="77777777" w:rsidR="009D1BC4" w:rsidRDefault="009D1BC4" w:rsidP="00F23F00">
      <w:pPr>
        <w:rPr>
          <w:szCs w:val="21"/>
        </w:rPr>
      </w:pPr>
    </w:p>
    <w:p w14:paraId="0AACD977" w14:textId="77777777" w:rsidR="009D1BC4" w:rsidRDefault="009D1BC4" w:rsidP="00F23F00">
      <w:pPr>
        <w:rPr>
          <w:szCs w:val="21"/>
        </w:rPr>
      </w:pPr>
    </w:p>
    <w:p w14:paraId="38351D59" w14:textId="77777777" w:rsidR="009D1BC4" w:rsidRPr="00DA2473" w:rsidRDefault="009D1BC4" w:rsidP="00F23F00">
      <w:pPr>
        <w:rPr>
          <w:szCs w:val="21"/>
        </w:rPr>
      </w:pPr>
    </w:p>
    <w:p w14:paraId="6C4DCC0D" w14:textId="2413553B" w:rsidR="003404A0" w:rsidRPr="00F310C2" w:rsidRDefault="00F310C2" w:rsidP="00F310C2">
      <w:pPr>
        <w:pStyle w:val="Heading2"/>
      </w:pPr>
      <w:bookmarkStart w:id="151" w:name="_Toc183847316"/>
      <w:r>
        <w:lastRenderedPageBreak/>
        <w:t xml:space="preserve">12.1 </w:t>
      </w:r>
      <w:r w:rsidR="00F23F00" w:rsidRPr="00F310C2">
        <w:t>Bill of Materials</w:t>
      </w:r>
      <w:bookmarkEnd w:id="151"/>
    </w:p>
    <w:p w14:paraId="01E9BB53" w14:textId="5A4C84DF" w:rsidR="00973CF4" w:rsidRPr="00973CF4" w:rsidRDefault="004B40BF" w:rsidP="00F310C2">
      <w:pPr>
        <w:pStyle w:val="Caption"/>
        <w:keepNext/>
      </w:pPr>
      <w:bookmarkStart w:id="152" w:name="_Toc183846274"/>
      <w:r>
        <w:t xml:space="preserve">Table </w:t>
      </w:r>
      <w:r>
        <w:fldChar w:fldCharType="begin"/>
      </w:r>
      <w:r>
        <w:instrText>SEQ Table \* ARABIC</w:instrText>
      </w:r>
      <w:r>
        <w:fldChar w:fldCharType="separate"/>
      </w:r>
      <w:r w:rsidR="009F2AFC">
        <w:rPr>
          <w:noProof/>
        </w:rPr>
        <w:t>13</w:t>
      </w:r>
      <w:r>
        <w:fldChar w:fldCharType="end"/>
      </w:r>
      <w:r>
        <w:t xml:space="preserve">: </w:t>
      </w:r>
      <w:r w:rsidR="006B7FEB">
        <w:t>Bill of materials.</w:t>
      </w:r>
      <w:bookmarkEnd w:id="152"/>
      <w:r w:rsidR="006B7FEB">
        <w:t xml:space="preserve"> </w:t>
      </w:r>
    </w:p>
    <w:tbl>
      <w:tblPr>
        <w:tblW w:w="9463" w:type="dxa"/>
        <w:tblInd w:w="113" w:type="dxa"/>
        <w:tblLook w:val="04A0" w:firstRow="1" w:lastRow="0" w:firstColumn="1" w:lastColumn="0" w:noHBand="0" w:noVBand="1"/>
      </w:tblPr>
      <w:tblGrid>
        <w:gridCol w:w="3256"/>
        <w:gridCol w:w="1998"/>
        <w:gridCol w:w="1549"/>
        <w:gridCol w:w="1299"/>
        <w:gridCol w:w="1361"/>
      </w:tblGrid>
      <w:tr w:rsidR="002F24F5" w:rsidRPr="002F24F5" w14:paraId="2F641098" w14:textId="77777777" w:rsidTr="001345EB">
        <w:trPr>
          <w:trHeight w:val="288"/>
        </w:trPr>
        <w:tc>
          <w:tcPr>
            <w:tcW w:w="3256" w:type="dxa"/>
            <w:tcBorders>
              <w:top w:val="single" w:sz="4" w:space="0" w:color="auto"/>
              <w:left w:val="single" w:sz="4" w:space="0" w:color="auto"/>
              <w:bottom w:val="single" w:sz="4" w:space="0" w:color="auto"/>
              <w:right w:val="single" w:sz="4" w:space="0" w:color="auto"/>
            </w:tcBorders>
            <w:shd w:val="clear" w:color="000000" w:fill="BFBFBF"/>
            <w:noWrap/>
            <w:vAlign w:val="bottom"/>
            <w:hideMark/>
          </w:tcPr>
          <w:p w14:paraId="14C5C501" w14:textId="77777777" w:rsidR="002F24F5" w:rsidRPr="00C45D95" w:rsidRDefault="002F24F5" w:rsidP="002F24F5">
            <w:pPr>
              <w:spacing w:after="0" w:line="240" w:lineRule="auto"/>
              <w:rPr>
                <w:rFonts w:eastAsia="Times New Roman" w:cs="Times New Roman"/>
                <w:b/>
                <w:color w:val="000000"/>
                <w:kern w:val="0"/>
                <w:szCs w:val="21"/>
                <w:lang w:eastAsia="en-CA"/>
                <w14:ligatures w14:val="none"/>
              </w:rPr>
            </w:pPr>
            <w:r w:rsidRPr="00C45D95">
              <w:rPr>
                <w:rFonts w:eastAsia="Times New Roman" w:cs="Times New Roman"/>
                <w:b/>
                <w:color w:val="000000"/>
                <w:kern w:val="0"/>
                <w:szCs w:val="21"/>
                <w:lang w:eastAsia="en-CA"/>
                <w14:ligatures w14:val="none"/>
              </w:rPr>
              <w:t>Raw Materials, Parts or components</w:t>
            </w:r>
          </w:p>
        </w:tc>
        <w:tc>
          <w:tcPr>
            <w:tcW w:w="1998" w:type="dxa"/>
            <w:tcBorders>
              <w:top w:val="single" w:sz="4" w:space="0" w:color="auto"/>
              <w:left w:val="nil"/>
              <w:bottom w:val="single" w:sz="4" w:space="0" w:color="auto"/>
              <w:right w:val="single" w:sz="4" w:space="0" w:color="auto"/>
            </w:tcBorders>
            <w:shd w:val="clear" w:color="000000" w:fill="BFBFBF"/>
            <w:noWrap/>
            <w:vAlign w:val="bottom"/>
            <w:hideMark/>
          </w:tcPr>
          <w:p w14:paraId="02237B1A" w14:textId="77777777" w:rsidR="002F24F5" w:rsidRPr="00C45D95" w:rsidRDefault="002F24F5" w:rsidP="002F24F5">
            <w:pPr>
              <w:spacing w:after="0" w:line="240" w:lineRule="auto"/>
              <w:rPr>
                <w:rFonts w:eastAsia="Times New Roman" w:cs="Times New Roman"/>
                <w:b/>
                <w:color w:val="000000"/>
                <w:kern w:val="0"/>
                <w:szCs w:val="21"/>
                <w:lang w:eastAsia="en-CA"/>
                <w14:ligatures w14:val="none"/>
              </w:rPr>
            </w:pPr>
            <w:r w:rsidRPr="00C45D95">
              <w:rPr>
                <w:rFonts w:eastAsia="Times New Roman" w:cs="Times New Roman"/>
                <w:b/>
                <w:color w:val="000000"/>
                <w:kern w:val="0"/>
                <w:szCs w:val="21"/>
                <w:lang w:eastAsia="en-CA"/>
                <w14:ligatures w14:val="none"/>
              </w:rPr>
              <w:t>Part Number</w:t>
            </w:r>
          </w:p>
        </w:tc>
        <w:tc>
          <w:tcPr>
            <w:tcW w:w="1549" w:type="dxa"/>
            <w:tcBorders>
              <w:top w:val="single" w:sz="4" w:space="0" w:color="auto"/>
              <w:left w:val="nil"/>
              <w:bottom w:val="single" w:sz="4" w:space="0" w:color="auto"/>
              <w:right w:val="single" w:sz="4" w:space="0" w:color="auto"/>
            </w:tcBorders>
            <w:shd w:val="clear" w:color="000000" w:fill="BFBFBF"/>
            <w:noWrap/>
            <w:vAlign w:val="bottom"/>
            <w:hideMark/>
          </w:tcPr>
          <w:p w14:paraId="26364FB7" w14:textId="77777777" w:rsidR="002F24F5" w:rsidRPr="00C45D95" w:rsidRDefault="002F24F5" w:rsidP="002F24F5">
            <w:pPr>
              <w:spacing w:after="0" w:line="240" w:lineRule="auto"/>
              <w:rPr>
                <w:rFonts w:eastAsia="Times New Roman" w:cs="Times New Roman"/>
                <w:b/>
                <w:color w:val="000000"/>
                <w:kern w:val="0"/>
                <w:szCs w:val="21"/>
                <w:lang w:eastAsia="en-CA"/>
                <w14:ligatures w14:val="none"/>
              </w:rPr>
            </w:pPr>
            <w:r w:rsidRPr="00C45D95">
              <w:rPr>
                <w:rFonts w:eastAsia="Times New Roman" w:cs="Times New Roman"/>
                <w:b/>
                <w:color w:val="000000"/>
                <w:kern w:val="0"/>
                <w:szCs w:val="21"/>
                <w:lang w:eastAsia="en-CA"/>
                <w14:ligatures w14:val="none"/>
              </w:rPr>
              <w:t>Unit cost (CAD)</w:t>
            </w:r>
          </w:p>
        </w:tc>
        <w:tc>
          <w:tcPr>
            <w:tcW w:w="1299" w:type="dxa"/>
            <w:tcBorders>
              <w:top w:val="single" w:sz="4" w:space="0" w:color="auto"/>
              <w:left w:val="nil"/>
              <w:bottom w:val="single" w:sz="4" w:space="0" w:color="auto"/>
              <w:right w:val="single" w:sz="4" w:space="0" w:color="auto"/>
            </w:tcBorders>
            <w:shd w:val="clear" w:color="000000" w:fill="BFBFBF"/>
            <w:noWrap/>
            <w:vAlign w:val="bottom"/>
            <w:hideMark/>
          </w:tcPr>
          <w:p w14:paraId="0C9CECF6" w14:textId="77777777" w:rsidR="002F24F5" w:rsidRPr="00C45D95" w:rsidRDefault="002F24F5" w:rsidP="002F24F5">
            <w:pPr>
              <w:spacing w:after="0" w:line="240" w:lineRule="auto"/>
              <w:rPr>
                <w:rFonts w:eastAsia="Times New Roman" w:cs="Times New Roman"/>
                <w:b/>
                <w:color w:val="000000"/>
                <w:kern w:val="0"/>
                <w:szCs w:val="21"/>
                <w:lang w:eastAsia="en-CA"/>
                <w14:ligatures w14:val="none"/>
              </w:rPr>
            </w:pPr>
            <w:r w:rsidRPr="00C45D95">
              <w:rPr>
                <w:rFonts w:eastAsia="Times New Roman" w:cs="Times New Roman"/>
                <w:b/>
                <w:color w:val="000000"/>
                <w:kern w:val="0"/>
                <w:szCs w:val="21"/>
                <w:lang w:eastAsia="en-CA"/>
                <w14:ligatures w14:val="none"/>
              </w:rPr>
              <w:t>Quantity</w:t>
            </w:r>
          </w:p>
        </w:tc>
        <w:tc>
          <w:tcPr>
            <w:tcW w:w="1361" w:type="dxa"/>
            <w:tcBorders>
              <w:top w:val="single" w:sz="4" w:space="0" w:color="auto"/>
              <w:left w:val="nil"/>
              <w:bottom w:val="single" w:sz="4" w:space="0" w:color="auto"/>
              <w:right w:val="single" w:sz="4" w:space="0" w:color="auto"/>
            </w:tcBorders>
            <w:shd w:val="clear" w:color="000000" w:fill="BFBFBF"/>
            <w:noWrap/>
            <w:vAlign w:val="bottom"/>
            <w:hideMark/>
          </w:tcPr>
          <w:p w14:paraId="7B3B5CCD" w14:textId="77777777" w:rsidR="002F24F5" w:rsidRPr="00C45D95" w:rsidRDefault="002F24F5" w:rsidP="002F24F5">
            <w:pPr>
              <w:spacing w:after="0" w:line="240" w:lineRule="auto"/>
              <w:rPr>
                <w:rFonts w:eastAsia="Times New Roman" w:cs="Times New Roman"/>
                <w:b/>
                <w:color w:val="000000"/>
                <w:kern w:val="0"/>
                <w:szCs w:val="21"/>
                <w:lang w:eastAsia="en-CA"/>
                <w14:ligatures w14:val="none"/>
              </w:rPr>
            </w:pPr>
            <w:r w:rsidRPr="00C45D95">
              <w:rPr>
                <w:rFonts w:eastAsia="Times New Roman" w:cs="Times New Roman"/>
                <w:b/>
                <w:color w:val="000000"/>
                <w:kern w:val="0"/>
                <w:szCs w:val="21"/>
                <w:lang w:eastAsia="en-CA"/>
                <w14:ligatures w14:val="none"/>
              </w:rPr>
              <w:t>Total cost</w:t>
            </w:r>
          </w:p>
        </w:tc>
      </w:tr>
      <w:tr w:rsidR="002F24F5" w:rsidRPr="002F24F5" w14:paraId="02F546A8"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2CDD7541" w14:textId="034D88A6"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xml:space="preserve">Lowe </w:t>
            </w:r>
            <w:r w:rsidR="001345EB" w:rsidRPr="00C45D95">
              <w:rPr>
                <w:rFonts w:eastAsia="Times New Roman" w:cs="Times New Roman"/>
                <w:color w:val="000000"/>
                <w:kern w:val="0"/>
                <w:szCs w:val="21"/>
                <w:lang w:eastAsia="en-CA"/>
                <w14:ligatures w14:val="none"/>
              </w:rPr>
              <w:t>hard-faced</w:t>
            </w:r>
            <w:r w:rsidRPr="00C45D95">
              <w:rPr>
                <w:rFonts w:eastAsia="Times New Roman" w:cs="Times New Roman"/>
                <w:color w:val="000000"/>
                <w:kern w:val="0"/>
                <w:szCs w:val="21"/>
                <w:lang w:eastAsia="en-CA"/>
                <w14:ligatures w14:val="none"/>
              </w:rPr>
              <w:t xml:space="preserve"> tooth</w:t>
            </w:r>
          </w:p>
        </w:tc>
        <w:tc>
          <w:tcPr>
            <w:tcW w:w="1998" w:type="dxa"/>
            <w:tcBorders>
              <w:top w:val="nil"/>
              <w:left w:val="nil"/>
              <w:bottom w:val="single" w:sz="4" w:space="0" w:color="auto"/>
              <w:right w:val="single" w:sz="4" w:space="0" w:color="auto"/>
            </w:tcBorders>
            <w:shd w:val="clear" w:color="auto" w:fill="auto"/>
            <w:noWrap/>
            <w:vAlign w:val="bottom"/>
            <w:hideMark/>
          </w:tcPr>
          <w:p w14:paraId="46E816E1"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AT-5HF</w:t>
            </w:r>
          </w:p>
        </w:tc>
        <w:tc>
          <w:tcPr>
            <w:tcW w:w="1549" w:type="dxa"/>
            <w:tcBorders>
              <w:top w:val="nil"/>
              <w:left w:val="nil"/>
              <w:bottom w:val="single" w:sz="4" w:space="0" w:color="auto"/>
              <w:right w:val="single" w:sz="4" w:space="0" w:color="auto"/>
            </w:tcBorders>
            <w:shd w:val="clear" w:color="auto" w:fill="auto"/>
            <w:noWrap/>
            <w:vAlign w:val="bottom"/>
            <w:hideMark/>
          </w:tcPr>
          <w:p w14:paraId="50C28E87"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$13.53</w:t>
            </w:r>
          </w:p>
        </w:tc>
        <w:tc>
          <w:tcPr>
            <w:tcW w:w="1299" w:type="dxa"/>
            <w:tcBorders>
              <w:top w:val="nil"/>
              <w:left w:val="nil"/>
              <w:bottom w:val="single" w:sz="4" w:space="0" w:color="auto"/>
              <w:right w:val="single" w:sz="4" w:space="0" w:color="auto"/>
            </w:tcBorders>
            <w:shd w:val="clear" w:color="auto" w:fill="auto"/>
            <w:noWrap/>
            <w:vAlign w:val="bottom"/>
            <w:hideMark/>
          </w:tcPr>
          <w:p w14:paraId="52E2B43F"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18</w:t>
            </w:r>
          </w:p>
        </w:tc>
        <w:tc>
          <w:tcPr>
            <w:tcW w:w="1361" w:type="dxa"/>
            <w:tcBorders>
              <w:top w:val="nil"/>
              <w:left w:val="nil"/>
              <w:bottom w:val="single" w:sz="4" w:space="0" w:color="auto"/>
              <w:right w:val="single" w:sz="4" w:space="0" w:color="auto"/>
            </w:tcBorders>
            <w:shd w:val="clear" w:color="auto" w:fill="auto"/>
            <w:noWrap/>
            <w:vAlign w:val="bottom"/>
            <w:hideMark/>
          </w:tcPr>
          <w:p w14:paraId="5E29C19B"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$243.54</w:t>
            </w:r>
          </w:p>
        </w:tc>
      </w:tr>
      <w:tr w:rsidR="002F24F5" w:rsidRPr="002F24F5" w14:paraId="6F3C2F7A"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16A44B5D"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Screw bit pilot</w:t>
            </w:r>
          </w:p>
        </w:tc>
        <w:tc>
          <w:tcPr>
            <w:tcW w:w="1998" w:type="dxa"/>
            <w:tcBorders>
              <w:top w:val="nil"/>
              <w:left w:val="nil"/>
              <w:bottom w:val="single" w:sz="4" w:space="0" w:color="auto"/>
              <w:right w:val="single" w:sz="4" w:space="0" w:color="auto"/>
            </w:tcBorders>
            <w:shd w:val="clear" w:color="auto" w:fill="auto"/>
            <w:noWrap/>
            <w:vAlign w:val="bottom"/>
            <w:hideMark/>
          </w:tcPr>
          <w:p w14:paraId="37EBE855" w14:textId="77777777" w:rsidR="002F24F5" w:rsidRPr="00C45D95" w:rsidRDefault="002F24F5" w:rsidP="001345EB">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157382</w:t>
            </w:r>
          </w:p>
        </w:tc>
        <w:tc>
          <w:tcPr>
            <w:tcW w:w="1549" w:type="dxa"/>
            <w:tcBorders>
              <w:top w:val="nil"/>
              <w:left w:val="nil"/>
              <w:bottom w:val="single" w:sz="4" w:space="0" w:color="auto"/>
              <w:right w:val="single" w:sz="4" w:space="0" w:color="auto"/>
            </w:tcBorders>
            <w:shd w:val="clear" w:color="auto" w:fill="auto"/>
            <w:noWrap/>
            <w:vAlign w:val="bottom"/>
            <w:hideMark/>
          </w:tcPr>
          <w:p w14:paraId="703CE289"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$90.00</w:t>
            </w:r>
          </w:p>
        </w:tc>
        <w:tc>
          <w:tcPr>
            <w:tcW w:w="1299" w:type="dxa"/>
            <w:tcBorders>
              <w:top w:val="nil"/>
              <w:left w:val="nil"/>
              <w:bottom w:val="single" w:sz="4" w:space="0" w:color="auto"/>
              <w:right w:val="single" w:sz="4" w:space="0" w:color="auto"/>
            </w:tcBorders>
            <w:shd w:val="clear" w:color="auto" w:fill="auto"/>
            <w:noWrap/>
            <w:vAlign w:val="bottom"/>
            <w:hideMark/>
          </w:tcPr>
          <w:p w14:paraId="6ACBA3EB"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hideMark/>
          </w:tcPr>
          <w:p w14:paraId="215C5BD8"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$90.00</w:t>
            </w:r>
          </w:p>
        </w:tc>
      </w:tr>
      <w:tr w:rsidR="002F24F5" w:rsidRPr="002F24F5" w14:paraId="108017E3"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72F65C7E"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High-strength grade 8 steel square-neck carriage bolts</w:t>
            </w:r>
          </w:p>
        </w:tc>
        <w:tc>
          <w:tcPr>
            <w:tcW w:w="1998" w:type="dxa"/>
            <w:tcBorders>
              <w:top w:val="nil"/>
              <w:left w:val="nil"/>
              <w:bottom w:val="single" w:sz="4" w:space="0" w:color="auto"/>
              <w:right w:val="single" w:sz="4" w:space="0" w:color="auto"/>
            </w:tcBorders>
            <w:shd w:val="clear" w:color="auto" w:fill="auto"/>
            <w:noWrap/>
            <w:vAlign w:val="bottom"/>
            <w:hideMark/>
          </w:tcPr>
          <w:p w14:paraId="704753AB"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97000A527</w:t>
            </w:r>
          </w:p>
        </w:tc>
        <w:tc>
          <w:tcPr>
            <w:tcW w:w="1549" w:type="dxa"/>
            <w:tcBorders>
              <w:top w:val="nil"/>
              <w:left w:val="nil"/>
              <w:bottom w:val="single" w:sz="4" w:space="0" w:color="auto"/>
              <w:right w:val="single" w:sz="4" w:space="0" w:color="auto"/>
            </w:tcBorders>
            <w:shd w:val="clear" w:color="auto" w:fill="auto"/>
            <w:noWrap/>
            <w:vAlign w:val="bottom"/>
            <w:hideMark/>
          </w:tcPr>
          <w:p w14:paraId="7B61B7BC"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$16.88</w:t>
            </w:r>
          </w:p>
        </w:tc>
        <w:tc>
          <w:tcPr>
            <w:tcW w:w="1299" w:type="dxa"/>
            <w:tcBorders>
              <w:top w:val="nil"/>
              <w:left w:val="nil"/>
              <w:bottom w:val="single" w:sz="4" w:space="0" w:color="auto"/>
              <w:right w:val="single" w:sz="4" w:space="0" w:color="auto"/>
            </w:tcBorders>
            <w:shd w:val="clear" w:color="auto" w:fill="auto"/>
            <w:noWrap/>
            <w:vAlign w:val="bottom"/>
            <w:hideMark/>
          </w:tcPr>
          <w:p w14:paraId="6ED2A7CC"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20</w:t>
            </w:r>
          </w:p>
        </w:tc>
        <w:tc>
          <w:tcPr>
            <w:tcW w:w="1361" w:type="dxa"/>
            <w:tcBorders>
              <w:top w:val="nil"/>
              <w:left w:val="nil"/>
              <w:bottom w:val="single" w:sz="4" w:space="0" w:color="auto"/>
              <w:right w:val="single" w:sz="4" w:space="0" w:color="auto"/>
            </w:tcBorders>
            <w:shd w:val="clear" w:color="auto" w:fill="auto"/>
            <w:noWrap/>
            <w:vAlign w:val="bottom"/>
            <w:hideMark/>
          </w:tcPr>
          <w:p w14:paraId="227C2ABB"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$33.76</w:t>
            </w:r>
          </w:p>
        </w:tc>
      </w:tr>
      <w:tr w:rsidR="002F24F5" w:rsidRPr="002F24F5" w14:paraId="40F22032"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1D210BAD"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SSR</w:t>
            </w:r>
          </w:p>
        </w:tc>
        <w:tc>
          <w:tcPr>
            <w:tcW w:w="1998" w:type="dxa"/>
            <w:tcBorders>
              <w:top w:val="nil"/>
              <w:left w:val="nil"/>
              <w:bottom w:val="single" w:sz="4" w:space="0" w:color="auto"/>
              <w:right w:val="single" w:sz="4" w:space="0" w:color="auto"/>
            </w:tcBorders>
            <w:shd w:val="clear" w:color="auto" w:fill="auto"/>
            <w:noWrap/>
            <w:vAlign w:val="bottom"/>
            <w:hideMark/>
          </w:tcPr>
          <w:p w14:paraId="17C9A5C5"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GSR1-3-80DA</w:t>
            </w:r>
          </w:p>
        </w:tc>
        <w:tc>
          <w:tcPr>
            <w:tcW w:w="1549" w:type="dxa"/>
            <w:tcBorders>
              <w:top w:val="nil"/>
              <w:left w:val="nil"/>
              <w:bottom w:val="single" w:sz="4" w:space="0" w:color="auto"/>
              <w:right w:val="single" w:sz="4" w:space="0" w:color="auto"/>
            </w:tcBorders>
            <w:shd w:val="clear" w:color="auto" w:fill="auto"/>
            <w:noWrap/>
            <w:vAlign w:val="bottom"/>
            <w:hideMark/>
          </w:tcPr>
          <w:p w14:paraId="2DE939B4"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$16.84</w:t>
            </w:r>
          </w:p>
        </w:tc>
        <w:tc>
          <w:tcPr>
            <w:tcW w:w="1299" w:type="dxa"/>
            <w:tcBorders>
              <w:top w:val="nil"/>
              <w:left w:val="nil"/>
              <w:bottom w:val="single" w:sz="4" w:space="0" w:color="auto"/>
              <w:right w:val="single" w:sz="4" w:space="0" w:color="auto"/>
            </w:tcBorders>
            <w:shd w:val="clear" w:color="auto" w:fill="auto"/>
            <w:noWrap/>
            <w:vAlign w:val="bottom"/>
            <w:hideMark/>
          </w:tcPr>
          <w:p w14:paraId="67577EA3" w14:textId="030976DF" w:rsidR="002F24F5" w:rsidRPr="00C45D95" w:rsidRDefault="003B1B91" w:rsidP="002F24F5">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hideMark/>
          </w:tcPr>
          <w:p w14:paraId="22A221A9" w14:textId="79EC3A30" w:rsidR="002F24F5" w:rsidRPr="00C45D95" w:rsidRDefault="003B1B91"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$16.84</w:t>
            </w:r>
          </w:p>
        </w:tc>
      </w:tr>
      <w:tr w:rsidR="00EA3B90" w:rsidRPr="002F24F5" w14:paraId="52B195A9"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tcPr>
          <w:p w14:paraId="75D097A7" w14:textId="12CBF451" w:rsidR="00EA3B90" w:rsidRPr="00252C9B" w:rsidRDefault="00EA3B90" w:rsidP="002F24F5">
            <w:pPr>
              <w:spacing w:after="0" w:line="240" w:lineRule="auto"/>
              <w:rPr>
                <w:rFonts w:eastAsia="Times New Roman" w:cs="Times New Roman"/>
                <w:color w:val="000000"/>
                <w:kern w:val="0"/>
                <w:szCs w:val="21"/>
                <w:lang w:eastAsia="en-CA"/>
                <w14:ligatures w14:val="none"/>
              </w:rPr>
            </w:pPr>
            <w:r w:rsidRPr="00EA3B90">
              <w:rPr>
                <w:rFonts w:eastAsia="Times New Roman" w:cs="Times New Roman"/>
                <w:color w:val="000000"/>
                <w:kern w:val="0"/>
                <w:szCs w:val="21"/>
                <w:lang w:eastAsia="en-CA"/>
                <w14:ligatures w14:val="none"/>
              </w:rPr>
              <w:t>1 Channel Relay Module</w:t>
            </w:r>
          </w:p>
        </w:tc>
        <w:tc>
          <w:tcPr>
            <w:tcW w:w="1998" w:type="dxa"/>
            <w:tcBorders>
              <w:top w:val="nil"/>
              <w:left w:val="nil"/>
              <w:bottom w:val="single" w:sz="4" w:space="0" w:color="auto"/>
              <w:right w:val="single" w:sz="4" w:space="0" w:color="auto"/>
            </w:tcBorders>
            <w:shd w:val="clear" w:color="auto" w:fill="auto"/>
            <w:noWrap/>
            <w:vAlign w:val="bottom"/>
          </w:tcPr>
          <w:p w14:paraId="5E56D3C8" w14:textId="4EB259D9" w:rsidR="00EA3B90" w:rsidRPr="004F69D2" w:rsidRDefault="009C39FA" w:rsidP="002F24F5">
            <w:pPr>
              <w:spacing w:after="0" w:line="240" w:lineRule="auto"/>
              <w:rPr>
                <w:rFonts w:eastAsia="Times New Roman" w:cs="Times New Roman"/>
                <w:color w:val="000000"/>
                <w:kern w:val="0"/>
                <w:szCs w:val="21"/>
                <w:lang w:eastAsia="en-CA"/>
                <w14:ligatures w14:val="none"/>
              </w:rPr>
            </w:pPr>
            <w:r w:rsidRPr="009C39FA">
              <w:rPr>
                <w:rFonts w:eastAsia="Times New Roman" w:cs="Times New Roman"/>
                <w:color w:val="000000"/>
                <w:kern w:val="0"/>
                <w:szCs w:val="21"/>
                <w:lang w:eastAsia="en-CA"/>
                <w14:ligatures w14:val="none"/>
              </w:rPr>
              <w:t>B097QSV8BN</w:t>
            </w:r>
          </w:p>
        </w:tc>
        <w:tc>
          <w:tcPr>
            <w:tcW w:w="1549" w:type="dxa"/>
            <w:tcBorders>
              <w:top w:val="nil"/>
              <w:left w:val="nil"/>
              <w:bottom w:val="single" w:sz="4" w:space="0" w:color="auto"/>
              <w:right w:val="single" w:sz="4" w:space="0" w:color="auto"/>
            </w:tcBorders>
            <w:shd w:val="clear" w:color="auto" w:fill="auto"/>
            <w:noWrap/>
            <w:vAlign w:val="bottom"/>
          </w:tcPr>
          <w:p w14:paraId="44079212" w14:textId="4A75C498" w:rsidR="00EA3B90" w:rsidRPr="0035774E" w:rsidRDefault="001673B6" w:rsidP="0035774E">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$8.19</w:t>
            </w:r>
          </w:p>
        </w:tc>
        <w:tc>
          <w:tcPr>
            <w:tcW w:w="1299" w:type="dxa"/>
            <w:tcBorders>
              <w:top w:val="nil"/>
              <w:left w:val="nil"/>
              <w:bottom w:val="single" w:sz="4" w:space="0" w:color="auto"/>
              <w:right w:val="single" w:sz="4" w:space="0" w:color="auto"/>
            </w:tcBorders>
            <w:shd w:val="clear" w:color="auto" w:fill="auto"/>
            <w:noWrap/>
            <w:vAlign w:val="bottom"/>
          </w:tcPr>
          <w:p w14:paraId="717BA463" w14:textId="356886AB" w:rsidR="00EA3B90" w:rsidRDefault="00EA3B90" w:rsidP="002F24F5">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tcPr>
          <w:p w14:paraId="2F5E60BA" w14:textId="03A256A0" w:rsidR="00EA3B90" w:rsidRPr="00C45D95" w:rsidRDefault="001673B6" w:rsidP="002F24F5">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$8.19</w:t>
            </w:r>
          </w:p>
        </w:tc>
      </w:tr>
      <w:tr w:rsidR="002F24F5" w:rsidRPr="002F24F5" w14:paraId="1A195369"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23C9E2CD" w14:textId="34E5FF75" w:rsidR="002F24F5" w:rsidRPr="00C45D95" w:rsidRDefault="00252C9B" w:rsidP="002F24F5">
            <w:pPr>
              <w:spacing w:after="0" w:line="240" w:lineRule="auto"/>
              <w:rPr>
                <w:rFonts w:eastAsia="Times New Roman" w:cs="Times New Roman"/>
                <w:color w:val="000000"/>
                <w:kern w:val="0"/>
                <w:szCs w:val="21"/>
                <w:lang w:eastAsia="en-CA"/>
                <w14:ligatures w14:val="none"/>
              </w:rPr>
            </w:pPr>
            <w:r w:rsidRPr="00252C9B">
              <w:rPr>
                <w:rFonts w:eastAsia="Times New Roman" w:cs="Times New Roman"/>
                <w:color w:val="000000"/>
                <w:kern w:val="0"/>
                <w:szCs w:val="21"/>
                <w:lang w:eastAsia="en-CA"/>
                <w14:ligatures w14:val="none"/>
              </w:rPr>
              <w:t>Marathon X029</w:t>
            </w:r>
            <w:r>
              <w:rPr>
                <w:rFonts w:eastAsia="Times New Roman" w:cs="Times New Roman"/>
                <w:color w:val="000000"/>
                <w:kern w:val="0"/>
                <w:szCs w:val="21"/>
                <w:lang w:eastAsia="en-CA"/>
                <w14:ligatures w14:val="none"/>
              </w:rPr>
              <w:t xml:space="preserve"> (0.5 HP Motor)</w:t>
            </w:r>
          </w:p>
        </w:tc>
        <w:tc>
          <w:tcPr>
            <w:tcW w:w="1998" w:type="dxa"/>
            <w:tcBorders>
              <w:top w:val="nil"/>
              <w:left w:val="nil"/>
              <w:bottom w:val="single" w:sz="4" w:space="0" w:color="auto"/>
              <w:right w:val="single" w:sz="4" w:space="0" w:color="auto"/>
            </w:tcBorders>
            <w:shd w:val="clear" w:color="auto" w:fill="auto"/>
            <w:noWrap/>
            <w:vAlign w:val="bottom"/>
            <w:hideMark/>
          </w:tcPr>
          <w:p w14:paraId="130E94A3" w14:textId="113909E2" w:rsidR="002F24F5" w:rsidRPr="00C45D95" w:rsidRDefault="004F69D2" w:rsidP="002F24F5">
            <w:pPr>
              <w:spacing w:after="0" w:line="240" w:lineRule="auto"/>
              <w:rPr>
                <w:rFonts w:eastAsia="Times New Roman" w:cs="Times New Roman"/>
                <w:color w:val="000000"/>
                <w:kern w:val="0"/>
                <w:szCs w:val="21"/>
                <w:lang w:eastAsia="en-CA"/>
                <w14:ligatures w14:val="none"/>
              </w:rPr>
            </w:pPr>
            <w:r w:rsidRPr="004F69D2">
              <w:rPr>
                <w:rFonts w:eastAsia="Times New Roman" w:cs="Times New Roman"/>
                <w:color w:val="000000"/>
                <w:kern w:val="0"/>
                <w:szCs w:val="21"/>
                <w:lang w:eastAsia="en-CA"/>
                <w14:ligatures w14:val="none"/>
              </w:rPr>
              <w:t>048A11T2023</w:t>
            </w:r>
          </w:p>
        </w:tc>
        <w:tc>
          <w:tcPr>
            <w:tcW w:w="1549" w:type="dxa"/>
            <w:tcBorders>
              <w:top w:val="nil"/>
              <w:left w:val="nil"/>
              <w:bottom w:val="single" w:sz="4" w:space="0" w:color="auto"/>
              <w:right w:val="single" w:sz="4" w:space="0" w:color="auto"/>
            </w:tcBorders>
            <w:shd w:val="clear" w:color="auto" w:fill="auto"/>
            <w:noWrap/>
            <w:vAlign w:val="bottom"/>
            <w:hideMark/>
          </w:tcPr>
          <w:p w14:paraId="3168F39A" w14:textId="017559C1" w:rsidR="002F24F5" w:rsidRPr="00C45D95" w:rsidRDefault="00D92A55" w:rsidP="002F24F5">
            <w:pPr>
              <w:spacing w:after="0" w:line="240" w:lineRule="auto"/>
              <w:jc w:val="right"/>
              <w:rPr>
                <w:rFonts w:eastAsia="Times New Roman" w:cs="Times New Roman"/>
                <w:color w:val="000000"/>
                <w:kern w:val="0"/>
                <w:szCs w:val="21"/>
                <w:lang w:eastAsia="en-CA"/>
                <w14:ligatures w14:val="none"/>
              </w:rPr>
            </w:pPr>
            <w:r w:rsidRPr="0035774E">
              <w:rPr>
                <w:rFonts w:eastAsia="Times New Roman" w:cs="Times New Roman"/>
                <w:color w:val="000000"/>
                <w:kern w:val="0"/>
                <w:szCs w:val="21"/>
                <w:lang w:eastAsia="en-CA"/>
                <w14:ligatures w14:val="none"/>
              </w:rPr>
              <w:t>$</w:t>
            </w:r>
            <w:r w:rsidRPr="00D92A55">
              <w:rPr>
                <w:rFonts w:eastAsia="Times New Roman" w:cs="Times New Roman"/>
                <w:color w:val="000000"/>
                <w:kern w:val="0"/>
                <w:szCs w:val="21"/>
                <w:lang w:eastAsia="en-CA"/>
                <w14:ligatures w14:val="none"/>
              </w:rPr>
              <w:t>249</w:t>
            </w:r>
            <w:r w:rsidRPr="0035774E">
              <w:rPr>
                <w:rFonts w:eastAsia="Times New Roman" w:cs="Times New Roman"/>
                <w:color w:val="000000"/>
                <w:kern w:val="0"/>
                <w:szCs w:val="21"/>
                <w:lang w:eastAsia="en-CA"/>
                <w14:ligatures w14:val="none"/>
              </w:rPr>
              <w:t>.95</w:t>
            </w:r>
          </w:p>
        </w:tc>
        <w:tc>
          <w:tcPr>
            <w:tcW w:w="1299" w:type="dxa"/>
            <w:tcBorders>
              <w:top w:val="nil"/>
              <w:left w:val="nil"/>
              <w:bottom w:val="single" w:sz="4" w:space="0" w:color="auto"/>
              <w:right w:val="single" w:sz="4" w:space="0" w:color="auto"/>
            </w:tcBorders>
            <w:shd w:val="clear" w:color="auto" w:fill="auto"/>
            <w:noWrap/>
            <w:vAlign w:val="bottom"/>
            <w:hideMark/>
          </w:tcPr>
          <w:p w14:paraId="2256323D" w14:textId="57FE5D0C" w:rsidR="002F24F5" w:rsidRPr="00C45D95" w:rsidRDefault="003B1B91" w:rsidP="002F24F5">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hideMark/>
          </w:tcPr>
          <w:p w14:paraId="5FD21916"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$457.98</w:t>
            </w:r>
          </w:p>
        </w:tc>
      </w:tr>
      <w:tr w:rsidR="002F24F5" w:rsidRPr="002F24F5" w14:paraId="375609B6"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58A1A4A1"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xml:space="preserve">Raspberry Pi 4 Module </w:t>
            </w:r>
          </w:p>
        </w:tc>
        <w:tc>
          <w:tcPr>
            <w:tcW w:w="1998" w:type="dxa"/>
            <w:tcBorders>
              <w:top w:val="nil"/>
              <w:left w:val="nil"/>
              <w:bottom w:val="single" w:sz="4" w:space="0" w:color="auto"/>
              <w:right w:val="single" w:sz="4" w:space="0" w:color="auto"/>
            </w:tcBorders>
            <w:shd w:val="clear" w:color="auto" w:fill="auto"/>
            <w:noWrap/>
            <w:vAlign w:val="bottom"/>
            <w:hideMark/>
          </w:tcPr>
          <w:p w14:paraId="4C35AB40"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SC15184</w:t>
            </w:r>
          </w:p>
        </w:tc>
        <w:tc>
          <w:tcPr>
            <w:tcW w:w="1549" w:type="dxa"/>
            <w:tcBorders>
              <w:top w:val="nil"/>
              <w:left w:val="nil"/>
              <w:bottom w:val="single" w:sz="4" w:space="0" w:color="auto"/>
              <w:right w:val="single" w:sz="4" w:space="0" w:color="auto"/>
            </w:tcBorders>
            <w:shd w:val="clear" w:color="auto" w:fill="auto"/>
            <w:noWrap/>
            <w:vAlign w:val="bottom"/>
            <w:hideMark/>
          </w:tcPr>
          <w:p w14:paraId="41F78C45"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$78.89</w:t>
            </w:r>
          </w:p>
        </w:tc>
        <w:tc>
          <w:tcPr>
            <w:tcW w:w="1299" w:type="dxa"/>
            <w:tcBorders>
              <w:top w:val="nil"/>
              <w:left w:val="nil"/>
              <w:bottom w:val="single" w:sz="4" w:space="0" w:color="auto"/>
              <w:right w:val="single" w:sz="4" w:space="0" w:color="auto"/>
            </w:tcBorders>
            <w:shd w:val="clear" w:color="auto" w:fill="auto"/>
            <w:noWrap/>
            <w:vAlign w:val="bottom"/>
            <w:hideMark/>
          </w:tcPr>
          <w:p w14:paraId="50CCFA9F"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hideMark/>
          </w:tcPr>
          <w:p w14:paraId="62B79182"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$78.89</w:t>
            </w:r>
          </w:p>
        </w:tc>
      </w:tr>
      <w:tr w:rsidR="002F24F5" w:rsidRPr="002F24F5" w14:paraId="2152ABAE"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7ABF4AA7"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Raspberry Pi Battery Pack</w:t>
            </w:r>
          </w:p>
        </w:tc>
        <w:tc>
          <w:tcPr>
            <w:tcW w:w="1998" w:type="dxa"/>
            <w:tcBorders>
              <w:top w:val="nil"/>
              <w:left w:val="nil"/>
              <w:bottom w:val="single" w:sz="4" w:space="0" w:color="auto"/>
              <w:right w:val="single" w:sz="4" w:space="0" w:color="auto"/>
            </w:tcBorders>
            <w:shd w:val="clear" w:color="auto" w:fill="auto"/>
            <w:noWrap/>
            <w:vAlign w:val="bottom"/>
            <w:hideMark/>
          </w:tcPr>
          <w:p w14:paraId="179FEA12"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proofErr w:type="spellStart"/>
            <w:r w:rsidRPr="00C45D95">
              <w:rPr>
                <w:rFonts w:eastAsia="Times New Roman" w:cs="Times New Roman"/>
                <w:color w:val="000000"/>
                <w:kern w:val="0"/>
                <w:szCs w:val="21"/>
                <w:lang w:eastAsia="en-CA"/>
                <w14:ligatures w14:val="none"/>
              </w:rPr>
              <w:t>Pipower</w:t>
            </w:r>
            <w:proofErr w:type="spellEnd"/>
            <w:r w:rsidRPr="00C45D95">
              <w:rPr>
                <w:rFonts w:eastAsia="Times New Roman" w:cs="Times New Roman"/>
                <w:color w:val="000000"/>
                <w:kern w:val="0"/>
                <w:szCs w:val="21"/>
                <w:lang w:eastAsia="en-CA"/>
                <w14:ligatures w14:val="none"/>
              </w:rPr>
              <w:t xml:space="preserve"> 2</w:t>
            </w:r>
          </w:p>
        </w:tc>
        <w:tc>
          <w:tcPr>
            <w:tcW w:w="1549" w:type="dxa"/>
            <w:tcBorders>
              <w:top w:val="nil"/>
              <w:left w:val="nil"/>
              <w:bottom w:val="single" w:sz="4" w:space="0" w:color="auto"/>
              <w:right w:val="single" w:sz="4" w:space="0" w:color="auto"/>
            </w:tcBorders>
            <w:shd w:val="clear" w:color="auto" w:fill="auto"/>
            <w:noWrap/>
            <w:vAlign w:val="bottom"/>
            <w:hideMark/>
          </w:tcPr>
          <w:p w14:paraId="6CE382B0"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$39.99</w:t>
            </w:r>
          </w:p>
        </w:tc>
        <w:tc>
          <w:tcPr>
            <w:tcW w:w="1299" w:type="dxa"/>
            <w:tcBorders>
              <w:top w:val="nil"/>
              <w:left w:val="nil"/>
              <w:bottom w:val="single" w:sz="4" w:space="0" w:color="auto"/>
              <w:right w:val="single" w:sz="4" w:space="0" w:color="auto"/>
            </w:tcBorders>
            <w:shd w:val="clear" w:color="auto" w:fill="auto"/>
            <w:noWrap/>
            <w:vAlign w:val="bottom"/>
            <w:hideMark/>
          </w:tcPr>
          <w:p w14:paraId="6F198515"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hideMark/>
          </w:tcPr>
          <w:p w14:paraId="41136D3E"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$39.99</w:t>
            </w:r>
          </w:p>
        </w:tc>
      </w:tr>
      <w:tr w:rsidR="00626B4F" w:rsidRPr="002F24F5" w14:paraId="3A781476"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tcPr>
          <w:p w14:paraId="724ABC2C" w14:textId="7EFE0B7D" w:rsidR="00626B4F" w:rsidRDefault="00B125BA" w:rsidP="002F24F5">
            <w:pPr>
              <w:spacing w:after="0" w:line="240" w:lineRule="auto"/>
              <w:rPr>
                <w:rFonts w:eastAsia="Times New Roman" w:cs="Times New Roman"/>
                <w:color w:val="000000"/>
                <w:kern w:val="0"/>
                <w:szCs w:val="21"/>
                <w:lang w:eastAsia="en-CA"/>
                <w14:ligatures w14:val="none"/>
              </w:rPr>
            </w:pPr>
            <w:r w:rsidRPr="00B125BA">
              <w:rPr>
                <w:rFonts w:eastAsia="Times New Roman" w:cs="Times New Roman"/>
                <w:color w:val="000000"/>
                <w:kern w:val="0"/>
                <w:szCs w:val="21"/>
                <w:lang w:eastAsia="en-CA"/>
                <w14:ligatures w14:val="none"/>
              </w:rPr>
              <w:t>Analog-to-Digital ADC</w:t>
            </w:r>
          </w:p>
        </w:tc>
        <w:tc>
          <w:tcPr>
            <w:tcW w:w="1998" w:type="dxa"/>
            <w:tcBorders>
              <w:top w:val="nil"/>
              <w:left w:val="nil"/>
              <w:bottom w:val="single" w:sz="4" w:space="0" w:color="auto"/>
              <w:right w:val="single" w:sz="4" w:space="0" w:color="auto"/>
            </w:tcBorders>
            <w:shd w:val="clear" w:color="auto" w:fill="auto"/>
            <w:noWrap/>
            <w:vAlign w:val="bottom"/>
          </w:tcPr>
          <w:p w14:paraId="3821CFF5" w14:textId="472349B5" w:rsidR="00626B4F" w:rsidRPr="00C45D95" w:rsidRDefault="00626B4F" w:rsidP="00CB5F94">
            <w:pPr>
              <w:spacing w:after="0" w:line="240" w:lineRule="auto"/>
              <w:rPr>
                <w:rFonts w:eastAsia="Times New Roman" w:cs="Times New Roman"/>
                <w:color w:val="000000"/>
                <w:kern w:val="0"/>
                <w:szCs w:val="21"/>
                <w:lang w:eastAsia="en-CA"/>
                <w14:ligatures w14:val="none"/>
              </w:rPr>
            </w:pPr>
            <w:r w:rsidRPr="00626B4F">
              <w:rPr>
                <w:rFonts w:eastAsia="Times New Roman" w:cs="Times New Roman"/>
                <w:color w:val="000000"/>
                <w:kern w:val="0"/>
                <w:szCs w:val="21"/>
                <w:lang w:eastAsia="en-CA"/>
                <w14:ligatures w14:val="none"/>
              </w:rPr>
              <w:t>ADS1115 </w:t>
            </w:r>
          </w:p>
        </w:tc>
        <w:tc>
          <w:tcPr>
            <w:tcW w:w="1549" w:type="dxa"/>
            <w:tcBorders>
              <w:top w:val="nil"/>
              <w:left w:val="nil"/>
              <w:bottom w:val="single" w:sz="4" w:space="0" w:color="auto"/>
              <w:right w:val="single" w:sz="4" w:space="0" w:color="auto"/>
            </w:tcBorders>
            <w:shd w:val="clear" w:color="auto" w:fill="auto"/>
            <w:noWrap/>
            <w:vAlign w:val="bottom"/>
          </w:tcPr>
          <w:p w14:paraId="0433BA1B" w14:textId="7F8E4EC6" w:rsidR="00626B4F" w:rsidRPr="00C45D95" w:rsidRDefault="00FE34E3" w:rsidP="00E82D09">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$19.99</w:t>
            </w:r>
          </w:p>
        </w:tc>
        <w:tc>
          <w:tcPr>
            <w:tcW w:w="1299" w:type="dxa"/>
            <w:tcBorders>
              <w:top w:val="nil"/>
              <w:left w:val="nil"/>
              <w:bottom w:val="single" w:sz="4" w:space="0" w:color="auto"/>
              <w:right w:val="single" w:sz="4" w:space="0" w:color="auto"/>
            </w:tcBorders>
            <w:shd w:val="clear" w:color="auto" w:fill="auto"/>
            <w:noWrap/>
            <w:vAlign w:val="bottom"/>
          </w:tcPr>
          <w:p w14:paraId="4F7757F4" w14:textId="253ECB61" w:rsidR="00626B4F" w:rsidRPr="00C45D95" w:rsidRDefault="00FE34E3" w:rsidP="00D92A55">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tcPr>
          <w:p w14:paraId="307603AF" w14:textId="61566F9B" w:rsidR="00626B4F" w:rsidRPr="00C45D95" w:rsidRDefault="00FE34E3" w:rsidP="0035774E">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$19.99</w:t>
            </w:r>
          </w:p>
        </w:tc>
      </w:tr>
      <w:tr w:rsidR="008663D2" w:rsidRPr="002F24F5" w14:paraId="4A40D0AD"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tcPr>
          <w:p w14:paraId="74BFD26E" w14:textId="07B3B602" w:rsidR="008663D2" w:rsidRDefault="008663D2" w:rsidP="002F24F5">
            <w:pPr>
              <w:spacing w:after="0" w:line="240" w:lineRule="auto"/>
              <w:rPr>
                <w:rFonts w:eastAsia="Times New Roman" w:cs="Times New Roman"/>
                <w:color w:val="000000"/>
                <w:kern w:val="0"/>
                <w:szCs w:val="21"/>
                <w:lang w:eastAsia="en-CA"/>
                <w14:ligatures w14:val="none"/>
              </w:rPr>
            </w:pPr>
            <w:r w:rsidRPr="008663D2">
              <w:rPr>
                <w:rFonts w:eastAsia="Times New Roman" w:cs="Times New Roman"/>
                <w:color w:val="000000"/>
                <w:kern w:val="0"/>
                <w:szCs w:val="21"/>
                <w:lang w:eastAsia="en-CA"/>
                <w14:ligatures w14:val="none"/>
              </w:rPr>
              <w:t>MAGNET 1.00"D X 0.125"THICK</w:t>
            </w:r>
            <w:r w:rsidR="003553D6">
              <w:rPr>
                <w:rFonts w:eastAsia="Times New Roman" w:cs="Times New Roman"/>
                <w:color w:val="000000"/>
                <w:kern w:val="0"/>
                <w:szCs w:val="21"/>
                <w:lang w:eastAsia="en-CA"/>
                <w14:ligatures w14:val="none"/>
              </w:rPr>
              <w:t xml:space="preserve"> </w:t>
            </w:r>
            <w:r w:rsidRPr="008663D2">
              <w:rPr>
                <w:rFonts w:eastAsia="Times New Roman" w:cs="Times New Roman"/>
                <w:color w:val="000000"/>
                <w:kern w:val="0"/>
                <w:szCs w:val="21"/>
                <w:lang w:eastAsia="en-CA"/>
                <w14:ligatures w14:val="none"/>
              </w:rPr>
              <w:t>CYL</w:t>
            </w:r>
          </w:p>
        </w:tc>
        <w:tc>
          <w:tcPr>
            <w:tcW w:w="1998" w:type="dxa"/>
            <w:tcBorders>
              <w:top w:val="nil"/>
              <w:left w:val="nil"/>
              <w:bottom w:val="single" w:sz="4" w:space="0" w:color="auto"/>
              <w:right w:val="single" w:sz="4" w:space="0" w:color="auto"/>
            </w:tcBorders>
            <w:shd w:val="clear" w:color="auto" w:fill="auto"/>
            <w:noWrap/>
            <w:vAlign w:val="bottom"/>
          </w:tcPr>
          <w:p w14:paraId="7DF8B1EE" w14:textId="13CF9C97" w:rsidR="008663D2" w:rsidRPr="00C45D95" w:rsidRDefault="0015745D" w:rsidP="00CB5F94">
            <w:pPr>
              <w:spacing w:after="0" w:line="240" w:lineRule="auto"/>
              <w:rPr>
                <w:rFonts w:eastAsia="Times New Roman" w:cs="Times New Roman"/>
                <w:color w:val="000000"/>
                <w:kern w:val="0"/>
                <w:szCs w:val="21"/>
                <w:lang w:eastAsia="en-CA"/>
                <w14:ligatures w14:val="none"/>
              </w:rPr>
            </w:pPr>
            <w:r w:rsidRPr="0015745D">
              <w:rPr>
                <w:rFonts w:eastAsia="Times New Roman" w:cs="Times New Roman"/>
                <w:color w:val="000000"/>
                <w:kern w:val="0"/>
                <w:szCs w:val="21"/>
                <w:lang w:eastAsia="en-CA"/>
                <w14:ligatures w14:val="none"/>
              </w:rPr>
              <w:t>9161</w:t>
            </w:r>
          </w:p>
        </w:tc>
        <w:tc>
          <w:tcPr>
            <w:tcW w:w="1549" w:type="dxa"/>
            <w:tcBorders>
              <w:top w:val="nil"/>
              <w:left w:val="nil"/>
              <w:bottom w:val="single" w:sz="4" w:space="0" w:color="auto"/>
              <w:right w:val="single" w:sz="4" w:space="0" w:color="auto"/>
            </w:tcBorders>
            <w:shd w:val="clear" w:color="auto" w:fill="auto"/>
            <w:noWrap/>
            <w:vAlign w:val="bottom"/>
          </w:tcPr>
          <w:p w14:paraId="48CEF976" w14:textId="0A774953" w:rsidR="008663D2" w:rsidRPr="00C45D95" w:rsidRDefault="00962A48" w:rsidP="00E82D09">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$5.80</w:t>
            </w:r>
          </w:p>
        </w:tc>
        <w:tc>
          <w:tcPr>
            <w:tcW w:w="1299" w:type="dxa"/>
            <w:tcBorders>
              <w:top w:val="nil"/>
              <w:left w:val="nil"/>
              <w:bottom w:val="single" w:sz="4" w:space="0" w:color="auto"/>
              <w:right w:val="single" w:sz="4" w:space="0" w:color="auto"/>
            </w:tcBorders>
            <w:shd w:val="clear" w:color="auto" w:fill="auto"/>
            <w:noWrap/>
            <w:vAlign w:val="bottom"/>
          </w:tcPr>
          <w:p w14:paraId="47450367" w14:textId="5EBAEBF2" w:rsidR="008663D2" w:rsidRPr="00C45D95" w:rsidRDefault="00805D6F" w:rsidP="00D92A55">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tcPr>
          <w:p w14:paraId="3DA05099" w14:textId="64E5E50A" w:rsidR="008663D2" w:rsidRPr="00C45D95" w:rsidRDefault="00962A48" w:rsidP="0035774E">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$5.80</w:t>
            </w:r>
          </w:p>
        </w:tc>
      </w:tr>
      <w:tr w:rsidR="002F24F5" w:rsidRPr="002F24F5" w14:paraId="303F4214"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7B9108F9" w14:textId="3826CFC9" w:rsidR="002F24F5" w:rsidRPr="00C45D95" w:rsidRDefault="00D92A55" w:rsidP="002F24F5">
            <w:pPr>
              <w:spacing w:after="0" w:line="240" w:lineRule="auto"/>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Hall Effect Sensors (5 Pack)</w:t>
            </w:r>
          </w:p>
        </w:tc>
        <w:tc>
          <w:tcPr>
            <w:tcW w:w="1998" w:type="dxa"/>
            <w:tcBorders>
              <w:top w:val="nil"/>
              <w:left w:val="nil"/>
              <w:bottom w:val="single" w:sz="4" w:space="0" w:color="auto"/>
              <w:right w:val="single" w:sz="4" w:space="0" w:color="auto"/>
            </w:tcBorders>
            <w:shd w:val="clear" w:color="auto" w:fill="auto"/>
            <w:noWrap/>
            <w:vAlign w:val="bottom"/>
            <w:hideMark/>
          </w:tcPr>
          <w:p w14:paraId="061245B3" w14:textId="1B9699B3"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w:t>
            </w:r>
            <w:r w:rsidR="00CB5F94" w:rsidRPr="00CB5F94">
              <w:rPr>
                <w:rFonts w:eastAsia="Times New Roman" w:cs="Times New Roman"/>
                <w:color w:val="000000"/>
                <w:kern w:val="0"/>
                <w:szCs w:val="21"/>
                <w:lang w:eastAsia="en-CA"/>
                <w14:ligatures w14:val="none"/>
              </w:rPr>
              <w:t>3144E</w:t>
            </w:r>
          </w:p>
        </w:tc>
        <w:tc>
          <w:tcPr>
            <w:tcW w:w="1549" w:type="dxa"/>
            <w:tcBorders>
              <w:top w:val="nil"/>
              <w:left w:val="nil"/>
              <w:bottom w:val="single" w:sz="4" w:space="0" w:color="auto"/>
              <w:right w:val="single" w:sz="4" w:space="0" w:color="auto"/>
            </w:tcBorders>
            <w:shd w:val="clear" w:color="auto" w:fill="auto"/>
            <w:noWrap/>
            <w:vAlign w:val="bottom"/>
            <w:hideMark/>
          </w:tcPr>
          <w:p w14:paraId="0608A6A4" w14:textId="30BE2421" w:rsidR="002F24F5" w:rsidRPr="00C45D95" w:rsidRDefault="002F24F5" w:rsidP="00E82D09">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w:t>
            </w:r>
            <w:r w:rsidR="0035774E" w:rsidRPr="0035774E">
              <w:rPr>
                <w:rFonts w:eastAsia="Times New Roman" w:cs="Times New Roman"/>
                <w:color w:val="000000"/>
                <w:kern w:val="0"/>
                <w:szCs w:val="21"/>
                <w:lang w:eastAsia="en-CA"/>
                <w14:ligatures w14:val="none"/>
              </w:rPr>
              <w:t>$12.53</w:t>
            </w:r>
          </w:p>
        </w:tc>
        <w:tc>
          <w:tcPr>
            <w:tcW w:w="1299" w:type="dxa"/>
            <w:tcBorders>
              <w:top w:val="nil"/>
              <w:left w:val="nil"/>
              <w:bottom w:val="single" w:sz="4" w:space="0" w:color="auto"/>
              <w:right w:val="single" w:sz="4" w:space="0" w:color="auto"/>
            </w:tcBorders>
            <w:shd w:val="clear" w:color="auto" w:fill="auto"/>
            <w:noWrap/>
            <w:vAlign w:val="bottom"/>
            <w:hideMark/>
          </w:tcPr>
          <w:p w14:paraId="14EDA76A" w14:textId="07DA14A0" w:rsidR="002F24F5" w:rsidRPr="00C45D95" w:rsidRDefault="002F24F5" w:rsidP="00D92A5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w:t>
            </w:r>
            <w:r w:rsidR="00D92A55">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hideMark/>
          </w:tcPr>
          <w:p w14:paraId="7C3C4C12" w14:textId="3D7187F0" w:rsidR="002F24F5" w:rsidRPr="00C45D95" w:rsidRDefault="002F24F5" w:rsidP="0035774E">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w:t>
            </w:r>
            <w:r w:rsidR="0035774E" w:rsidRPr="0035774E">
              <w:rPr>
                <w:rFonts w:eastAsia="Times New Roman" w:cs="Times New Roman"/>
                <w:color w:val="000000"/>
                <w:kern w:val="0"/>
                <w:szCs w:val="21"/>
                <w:lang w:eastAsia="en-CA"/>
                <w14:ligatures w14:val="none"/>
              </w:rPr>
              <w:t>$12.53</w:t>
            </w:r>
          </w:p>
        </w:tc>
      </w:tr>
      <w:tr w:rsidR="002F24F5" w:rsidRPr="002F24F5" w14:paraId="72CBC482"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05D6D6B5"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Wiring (10m)</w:t>
            </w:r>
          </w:p>
        </w:tc>
        <w:tc>
          <w:tcPr>
            <w:tcW w:w="1998" w:type="dxa"/>
            <w:tcBorders>
              <w:top w:val="nil"/>
              <w:left w:val="nil"/>
              <w:bottom w:val="single" w:sz="4" w:space="0" w:color="auto"/>
              <w:right w:val="single" w:sz="4" w:space="0" w:color="auto"/>
            </w:tcBorders>
            <w:shd w:val="clear" w:color="auto" w:fill="auto"/>
            <w:noWrap/>
            <w:vAlign w:val="bottom"/>
            <w:hideMark/>
          </w:tcPr>
          <w:p w14:paraId="1DF77E46"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AC90 12/2</w:t>
            </w:r>
          </w:p>
        </w:tc>
        <w:tc>
          <w:tcPr>
            <w:tcW w:w="1549" w:type="dxa"/>
            <w:tcBorders>
              <w:top w:val="nil"/>
              <w:left w:val="nil"/>
              <w:bottom w:val="single" w:sz="4" w:space="0" w:color="auto"/>
              <w:right w:val="single" w:sz="4" w:space="0" w:color="auto"/>
            </w:tcBorders>
            <w:shd w:val="clear" w:color="auto" w:fill="auto"/>
            <w:noWrap/>
            <w:vAlign w:val="bottom"/>
            <w:hideMark/>
          </w:tcPr>
          <w:p w14:paraId="3AB416D3"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$66.99</w:t>
            </w:r>
          </w:p>
        </w:tc>
        <w:tc>
          <w:tcPr>
            <w:tcW w:w="1299" w:type="dxa"/>
            <w:tcBorders>
              <w:top w:val="nil"/>
              <w:left w:val="nil"/>
              <w:bottom w:val="single" w:sz="4" w:space="0" w:color="auto"/>
              <w:right w:val="single" w:sz="4" w:space="0" w:color="auto"/>
            </w:tcBorders>
            <w:shd w:val="clear" w:color="auto" w:fill="auto"/>
            <w:noWrap/>
            <w:vAlign w:val="bottom"/>
            <w:hideMark/>
          </w:tcPr>
          <w:p w14:paraId="29DC7CDD"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hideMark/>
          </w:tcPr>
          <w:p w14:paraId="0AAEE675"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$66.99</w:t>
            </w:r>
          </w:p>
        </w:tc>
      </w:tr>
      <w:tr w:rsidR="002F24F5" w:rsidRPr="002F24F5" w14:paraId="56F2BDDA"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76E2AB81" w14:textId="1F74A12D" w:rsidR="00B73A85" w:rsidRPr="00B73A85" w:rsidRDefault="00B73A85" w:rsidP="00B73A85">
            <w:pPr>
              <w:spacing w:after="0" w:line="240" w:lineRule="auto"/>
              <w:rPr>
                <w:rFonts w:eastAsia="Times New Roman" w:cs="Times New Roman"/>
                <w:color w:val="000000"/>
                <w:kern w:val="0"/>
                <w:szCs w:val="21"/>
                <w:lang w:eastAsia="en-CA"/>
                <w14:ligatures w14:val="none"/>
              </w:rPr>
            </w:pPr>
            <w:r w:rsidRPr="00B73A85">
              <w:rPr>
                <w:rFonts w:eastAsia="Times New Roman" w:cs="Times New Roman"/>
                <w:color w:val="000000"/>
                <w:kern w:val="0"/>
                <w:szCs w:val="21"/>
                <w:lang w:eastAsia="en-CA"/>
                <w14:ligatures w14:val="none"/>
              </w:rPr>
              <w:t>Marathon GT1026A</w:t>
            </w:r>
          </w:p>
          <w:p w14:paraId="0E3E9D4D" w14:textId="70DA5CAF" w:rsidR="002F24F5" w:rsidRPr="00C45D95" w:rsidRDefault="002F24F5" w:rsidP="002F24F5">
            <w:pPr>
              <w:spacing w:after="0" w:line="240" w:lineRule="auto"/>
              <w:rPr>
                <w:rFonts w:eastAsia="Times New Roman" w:cs="Times New Roman"/>
                <w:color w:val="000000"/>
                <w:kern w:val="0"/>
                <w:szCs w:val="21"/>
                <w:lang w:eastAsia="en-CA"/>
                <w14:ligatures w14:val="none"/>
              </w:rPr>
            </w:pPr>
          </w:p>
        </w:tc>
        <w:tc>
          <w:tcPr>
            <w:tcW w:w="1998" w:type="dxa"/>
            <w:tcBorders>
              <w:top w:val="nil"/>
              <w:left w:val="nil"/>
              <w:bottom w:val="single" w:sz="4" w:space="0" w:color="auto"/>
              <w:right w:val="single" w:sz="4" w:space="0" w:color="auto"/>
            </w:tcBorders>
            <w:shd w:val="clear" w:color="auto" w:fill="auto"/>
            <w:noWrap/>
            <w:vAlign w:val="bottom"/>
            <w:hideMark/>
          </w:tcPr>
          <w:p w14:paraId="13254002" w14:textId="5B5C4C55"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w:t>
            </w:r>
            <w:r w:rsidR="00371D00" w:rsidRPr="00371D00">
              <w:rPr>
                <w:rFonts w:eastAsia="Times New Roman" w:cs="Times New Roman"/>
                <w:color w:val="000000"/>
                <w:kern w:val="0"/>
                <w:szCs w:val="21"/>
                <w:lang w:eastAsia="en-CA"/>
                <w14:ligatures w14:val="none"/>
              </w:rPr>
              <w:t>286TTFCD6076</w:t>
            </w:r>
          </w:p>
        </w:tc>
        <w:tc>
          <w:tcPr>
            <w:tcW w:w="1549" w:type="dxa"/>
            <w:tcBorders>
              <w:top w:val="nil"/>
              <w:left w:val="nil"/>
              <w:bottom w:val="single" w:sz="4" w:space="0" w:color="auto"/>
              <w:right w:val="single" w:sz="4" w:space="0" w:color="auto"/>
            </w:tcBorders>
            <w:shd w:val="clear" w:color="auto" w:fill="auto"/>
            <w:noWrap/>
            <w:vAlign w:val="bottom"/>
            <w:hideMark/>
          </w:tcPr>
          <w:p w14:paraId="17154693" w14:textId="7C17AC79" w:rsidR="002F24F5" w:rsidRPr="00C45D95" w:rsidRDefault="00E82D09" w:rsidP="00E82D09">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w:t>
            </w:r>
            <w:r w:rsidRPr="00E82D09">
              <w:rPr>
                <w:rFonts w:eastAsia="Times New Roman" w:cs="Times New Roman"/>
                <w:color w:val="000000"/>
                <w:kern w:val="0"/>
                <w:szCs w:val="21"/>
                <w:lang w:eastAsia="en-CA"/>
                <w14:ligatures w14:val="none"/>
              </w:rPr>
              <w:t>1,996.65</w:t>
            </w:r>
          </w:p>
        </w:tc>
        <w:tc>
          <w:tcPr>
            <w:tcW w:w="1299" w:type="dxa"/>
            <w:tcBorders>
              <w:top w:val="nil"/>
              <w:left w:val="nil"/>
              <w:bottom w:val="single" w:sz="4" w:space="0" w:color="auto"/>
              <w:right w:val="single" w:sz="4" w:space="0" w:color="auto"/>
            </w:tcBorders>
            <w:shd w:val="clear" w:color="auto" w:fill="auto"/>
            <w:noWrap/>
            <w:vAlign w:val="bottom"/>
            <w:hideMark/>
          </w:tcPr>
          <w:p w14:paraId="26413192" w14:textId="06697380" w:rsidR="002F24F5" w:rsidRPr="00C45D95" w:rsidRDefault="002F24F5" w:rsidP="00CB5F94">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w:t>
            </w:r>
            <w:r w:rsidR="00CB5F94">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hideMark/>
          </w:tcPr>
          <w:p w14:paraId="2E178269" w14:textId="13A49650" w:rsidR="002F24F5" w:rsidRPr="00C45D95" w:rsidRDefault="00E82D09" w:rsidP="00E82D09">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w:t>
            </w:r>
            <w:r w:rsidRPr="00E82D09">
              <w:rPr>
                <w:rFonts w:eastAsia="Times New Roman" w:cs="Times New Roman"/>
                <w:color w:val="000000"/>
                <w:kern w:val="0"/>
                <w:szCs w:val="21"/>
                <w:lang w:eastAsia="en-CA"/>
                <w14:ligatures w14:val="none"/>
              </w:rPr>
              <w:t>1,996.65</w:t>
            </w:r>
          </w:p>
        </w:tc>
      </w:tr>
      <w:tr w:rsidR="002F24F5" w:rsidRPr="002F24F5" w14:paraId="76D47279"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396A2784" w14:textId="2ECAAC9C" w:rsidR="002F24F5" w:rsidRPr="00C45D95" w:rsidRDefault="002C7142" w:rsidP="002F24F5">
            <w:pPr>
              <w:spacing w:after="0" w:line="240" w:lineRule="auto"/>
              <w:rPr>
                <w:rFonts w:eastAsia="Times New Roman" w:cs="Times New Roman"/>
                <w:color w:val="000000"/>
                <w:kern w:val="0"/>
                <w:szCs w:val="21"/>
                <w:lang w:eastAsia="en-CA"/>
                <w14:ligatures w14:val="none"/>
              </w:rPr>
            </w:pPr>
            <w:r w:rsidRPr="00AD4AE9">
              <w:rPr>
                <w:rFonts w:eastAsia="Times New Roman" w:cs="Times New Roman"/>
                <w:color w:val="000000"/>
                <w:kern w:val="0"/>
                <w:szCs w:val="21"/>
                <w:lang w:eastAsia="en-CA"/>
                <w14:ligatures w14:val="none"/>
              </w:rPr>
              <w:t>30A range Current Sensor</w:t>
            </w:r>
          </w:p>
        </w:tc>
        <w:tc>
          <w:tcPr>
            <w:tcW w:w="1998" w:type="dxa"/>
            <w:tcBorders>
              <w:top w:val="nil"/>
              <w:left w:val="nil"/>
              <w:bottom w:val="single" w:sz="4" w:space="0" w:color="auto"/>
              <w:right w:val="single" w:sz="4" w:space="0" w:color="auto"/>
            </w:tcBorders>
            <w:shd w:val="clear" w:color="auto" w:fill="auto"/>
            <w:noWrap/>
            <w:vAlign w:val="bottom"/>
            <w:hideMark/>
          </w:tcPr>
          <w:p w14:paraId="387ACC32" w14:textId="2C666F89" w:rsidR="002F24F5" w:rsidRPr="00C45D95" w:rsidRDefault="002C7142"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w:t>
            </w:r>
            <w:r>
              <w:rPr>
                <w:rFonts w:eastAsia="Times New Roman" w:cs="Times New Roman"/>
                <w:color w:val="000000"/>
                <w:kern w:val="0"/>
                <w:szCs w:val="21"/>
                <w:lang w:eastAsia="en-CA"/>
                <w14:ligatures w14:val="none"/>
              </w:rPr>
              <w:t>ACS712</w:t>
            </w:r>
          </w:p>
        </w:tc>
        <w:tc>
          <w:tcPr>
            <w:tcW w:w="1549" w:type="dxa"/>
            <w:tcBorders>
              <w:top w:val="nil"/>
              <w:left w:val="nil"/>
              <w:bottom w:val="single" w:sz="4" w:space="0" w:color="auto"/>
              <w:right w:val="single" w:sz="4" w:space="0" w:color="auto"/>
            </w:tcBorders>
            <w:shd w:val="clear" w:color="auto" w:fill="auto"/>
            <w:noWrap/>
            <w:vAlign w:val="bottom"/>
            <w:hideMark/>
          </w:tcPr>
          <w:p w14:paraId="59F85A74" w14:textId="32A58FFC" w:rsidR="002F24F5" w:rsidRPr="00C45D95" w:rsidRDefault="002C7142"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$9.69</w:t>
            </w:r>
            <w:r w:rsidRPr="00C45D95">
              <w:rPr>
                <w:rFonts w:eastAsia="Times New Roman" w:cs="Times New Roman"/>
                <w:color w:val="000000"/>
                <w:kern w:val="0"/>
                <w:szCs w:val="21"/>
                <w:lang w:eastAsia="en-CA"/>
                <w14:ligatures w14:val="none"/>
              </w:rPr>
              <w:t> </w:t>
            </w:r>
          </w:p>
        </w:tc>
        <w:tc>
          <w:tcPr>
            <w:tcW w:w="1299" w:type="dxa"/>
            <w:tcBorders>
              <w:top w:val="nil"/>
              <w:left w:val="nil"/>
              <w:bottom w:val="single" w:sz="4" w:space="0" w:color="auto"/>
              <w:right w:val="single" w:sz="4" w:space="0" w:color="auto"/>
            </w:tcBorders>
            <w:shd w:val="clear" w:color="auto" w:fill="auto"/>
            <w:noWrap/>
            <w:vAlign w:val="bottom"/>
            <w:hideMark/>
          </w:tcPr>
          <w:p w14:paraId="27B2E823" w14:textId="73666BEE" w:rsidR="002F24F5" w:rsidRPr="00C45D95" w:rsidRDefault="002C7142"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hideMark/>
          </w:tcPr>
          <w:p w14:paraId="158051F2" w14:textId="47165A51" w:rsidR="002F24F5" w:rsidRPr="00C45D95" w:rsidRDefault="002C7142"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$9.69</w:t>
            </w:r>
            <w:r w:rsidRPr="00C45D95">
              <w:rPr>
                <w:rFonts w:eastAsia="Times New Roman" w:cs="Times New Roman"/>
                <w:color w:val="000000"/>
                <w:kern w:val="0"/>
                <w:szCs w:val="21"/>
                <w:lang w:eastAsia="en-CA"/>
                <w14:ligatures w14:val="none"/>
              </w:rPr>
              <w:t> </w:t>
            </w:r>
          </w:p>
        </w:tc>
      </w:tr>
      <w:tr w:rsidR="002C7142" w:rsidRPr="002F24F5" w14:paraId="36B7DC5D"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tcPr>
          <w:p w14:paraId="5DA35E0A" w14:textId="5EB77BEC" w:rsidR="002C7142" w:rsidRPr="00C45D95" w:rsidRDefault="002C7142" w:rsidP="002C7142">
            <w:pPr>
              <w:spacing w:after="0" w:line="240" w:lineRule="auto"/>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50A range Current Sensor</w:t>
            </w:r>
          </w:p>
        </w:tc>
        <w:tc>
          <w:tcPr>
            <w:tcW w:w="1998" w:type="dxa"/>
            <w:tcBorders>
              <w:top w:val="nil"/>
              <w:left w:val="nil"/>
              <w:bottom w:val="single" w:sz="4" w:space="0" w:color="auto"/>
              <w:right w:val="single" w:sz="4" w:space="0" w:color="auto"/>
            </w:tcBorders>
            <w:shd w:val="clear" w:color="auto" w:fill="auto"/>
            <w:noWrap/>
            <w:vAlign w:val="bottom"/>
          </w:tcPr>
          <w:p w14:paraId="5F5B7F8C" w14:textId="3D376D71" w:rsidR="002C7142" w:rsidRPr="00C45D95" w:rsidRDefault="002C7142" w:rsidP="002C7142">
            <w:pPr>
              <w:spacing w:after="0" w:line="240" w:lineRule="auto"/>
              <w:rPr>
                <w:rFonts w:eastAsia="Times New Roman" w:cs="Times New Roman"/>
                <w:color w:val="000000"/>
                <w:kern w:val="0"/>
                <w:szCs w:val="21"/>
                <w:lang w:eastAsia="en-CA"/>
                <w14:ligatures w14:val="none"/>
              </w:rPr>
            </w:pPr>
            <w:r w:rsidRPr="005D442E">
              <w:rPr>
                <w:rFonts w:eastAsia="Times New Roman" w:cs="Times New Roman"/>
                <w:color w:val="000000"/>
                <w:kern w:val="0"/>
                <w:szCs w:val="21"/>
                <w:lang w:eastAsia="en-CA"/>
                <w14:ligatures w14:val="none"/>
              </w:rPr>
              <w:t>ACS72981LLRATR-050B3</w:t>
            </w:r>
          </w:p>
        </w:tc>
        <w:tc>
          <w:tcPr>
            <w:tcW w:w="1549" w:type="dxa"/>
            <w:tcBorders>
              <w:top w:val="nil"/>
              <w:left w:val="nil"/>
              <w:bottom w:val="single" w:sz="4" w:space="0" w:color="auto"/>
              <w:right w:val="single" w:sz="4" w:space="0" w:color="auto"/>
            </w:tcBorders>
            <w:shd w:val="clear" w:color="auto" w:fill="auto"/>
            <w:noWrap/>
            <w:vAlign w:val="bottom"/>
          </w:tcPr>
          <w:p w14:paraId="5439045C" w14:textId="51401B2B" w:rsidR="002C7142" w:rsidRPr="00C45D95" w:rsidRDefault="002C7142"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$14.85</w:t>
            </w:r>
          </w:p>
        </w:tc>
        <w:tc>
          <w:tcPr>
            <w:tcW w:w="1299" w:type="dxa"/>
            <w:tcBorders>
              <w:top w:val="nil"/>
              <w:left w:val="nil"/>
              <w:bottom w:val="single" w:sz="4" w:space="0" w:color="auto"/>
              <w:right w:val="single" w:sz="4" w:space="0" w:color="auto"/>
            </w:tcBorders>
            <w:shd w:val="clear" w:color="auto" w:fill="auto"/>
            <w:noWrap/>
            <w:vAlign w:val="bottom"/>
          </w:tcPr>
          <w:p w14:paraId="2A6929D8" w14:textId="1156B5EB" w:rsidR="002C7142" w:rsidRPr="00C45D95" w:rsidRDefault="002C7142"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000000" w:fill="FFFFFF"/>
            <w:vAlign w:val="bottom"/>
          </w:tcPr>
          <w:p w14:paraId="1F7716F1" w14:textId="34B22C71" w:rsidR="002C7142" w:rsidRPr="00C45D95" w:rsidRDefault="002C7142"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$14.85</w:t>
            </w:r>
          </w:p>
        </w:tc>
      </w:tr>
      <w:tr w:rsidR="001861F4" w:rsidRPr="002F24F5" w14:paraId="7BB46924"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tcPr>
          <w:p w14:paraId="2116BA7C" w14:textId="6FC4ECE1" w:rsidR="001861F4" w:rsidRPr="00C45D95" w:rsidRDefault="001861F4" w:rsidP="002C7142">
            <w:pPr>
              <w:spacing w:after="0" w:line="240" w:lineRule="auto"/>
              <w:rPr>
                <w:rFonts w:eastAsia="Times New Roman" w:cs="Times New Roman"/>
                <w:color w:val="000000"/>
                <w:kern w:val="0"/>
                <w:szCs w:val="21"/>
                <w:lang w:eastAsia="en-CA"/>
                <w14:ligatures w14:val="none"/>
              </w:rPr>
            </w:pPr>
            <w:r w:rsidRPr="001861F4">
              <w:rPr>
                <w:rFonts w:eastAsia="Times New Roman" w:cs="Times New Roman"/>
                <w:color w:val="000000"/>
                <w:kern w:val="0"/>
                <w:szCs w:val="21"/>
                <w:lang w:eastAsia="en-CA"/>
                <w14:ligatures w14:val="none"/>
              </w:rPr>
              <w:t>ULTRASONIC SENSOR</w:t>
            </w:r>
          </w:p>
        </w:tc>
        <w:tc>
          <w:tcPr>
            <w:tcW w:w="1998" w:type="dxa"/>
            <w:tcBorders>
              <w:top w:val="nil"/>
              <w:left w:val="nil"/>
              <w:bottom w:val="single" w:sz="4" w:space="0" w:color="auto"/>
              <w:right w:val="single" w:sz="4" w:space="0" w:color="auto"/>
            </w:tcBorders>
            <w:shd w:val="clear" w:color="auto" w:fill="auto"/>
            <w:noWrap/>
            <w:vAlign w:val="bottom"/>
          </w:tcPr>
          <w:p w14:paraId="7FFCF664" w14:textId="3995C97A" w:rsidR="001861F4" w:rsidRPr="00C45D95" w:rsidRDefault="00533EA6" w:rsidP="002C7142">
            <w:pPr>
              <w:spacing w:after="0" w:line="240" w:lineRule="auto"/>
              <w:rPr>
                <w:rFonts w:eastAsia="Times New Roman" w:cs="Times New Roman"/>
                <w:color w:val="000000"/>
                <w:kern w:val="0"/>
                <w:szCs w:val="21"/>
                <w:lang w:eastAsia="en-CA"/>
                <w14:ligatures w14:val="none"/>
              </w:rPr>
            </w:pPr>
            <w:r w:rsidRPr="006818FB">
              <w:rPr>
                <w:rFonts w:eastAsia="Times New Roman" w:cs="Times New Roman"/>
                <w:color w:val="000000"/>
                <w:kern w:val="0"/>
                <w:szCs w:val="21"/>
                <w:lang w:eastAsia="en-CA"/>
                <w14:ligatures w14:val="none"/>
              </w:rPr>
              <w:t>1528-2711-ND</w:t>
            </w:r>
          </w:p>
        </w:tc>
        <w:tc>
          <w:tcPr>
            <w:tcW w:w="1549" w:type="dxa"/>
            <w:tcBorders>
              <w:top w:val="nil"/>
              <w:left w:val="nil"/>
              <w:bottom w:val="single" w:sz="4" w:space="0" w:color="auto"/>
              <w:right w:val="single" w:sz="4" w:space="0" w:color="auto"/>
            </w:tcBorders>
            <w:shd w:val="clear" w:color="auto" w:fill="auto"/>
            <w:noWrap/>
            <w:vAlign w:val="bottom"/>
          </w:tcPr>
          <w:p w14:paraId="2685683F" w14:textId="41BB7BA0" w:rsidR="001861F4" w:rsidRPr="00C45D95" w:rsidRDefault="00EE63BB"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$6.26</w:t>
            </w:r>
          </w:p>
        </w:tc>
        <w:tc>
          <w:tcPr>
            <w:tcW w:w="1299" w:type="dxa"/>
            <w:tcBorders>
              <w:top w:val="nil"/>
              <w:left w:val="nil"/>
              <w:bottom w:val="single" w:sz="4" w:space="0" w:color="auto"/>
              <w:right w:val="single" w:sz="4" w:space="0" w:color="auto"/>
            </w:tcBorders>
            <w:shd w:val="clear" w:color="auto" w:fill="auto"/>
            <w:noWrap/>
            <w:vAlign w:val="bottom"/>
          </w:tcPr>
          <w:p w14:paraId="66FCED8F" w14:textId="1C9E3CAF" w:rsidR="001861F4" w:rsidRPr="00C45D95" w:rsidRDefault="00533EA6"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000000" w:fill="FFFFFF"/>
            <w:vAlign w:val="bottom"/>
          </w:tcPr>
          <w:p w14:paraId="10327B64" w14:textId="21CA39A4" w:rsidR="001861F4" w:rsidRPr="00C45D95" w:rsidRDefault="00EE63BB"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$6.26</w:t>
            </w:r>
          </w:p>
        </w:tc>
      </w:tr>
      <w:tr w:rsidR="002F24F5" w:rsidRPr="002F24F5" w14:paraId="2097C1BC"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4F3889B0"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Radial shaft seal</w:t>
            </w:r>
          </w:p>
        </w:tc>
        <w:tc>
          <w:tcPr>
            <w:tcW w:w="1998" w:type="dxa"/>
            <w:tcBorders>
              <w:top w:val="nil"/>
              <w:left w:val="nil"/>
              <w:bottom w:val="single" w:sz="4" w:space="0" w:color="auto"/>
              <w:right w:val="single" w:sz="4" w:space="0" w:color="auto"/>
            </w:tcBorders>
            <w:shd w:val="clear" w:color="auto" w:fill="auto"/>
            <w:noWrap/>
            <w:vAlign w:val="bottom"/>
            <w:hideMark/>
          </w:tcPr>
          <w:p w14:paraId="4706F6FC"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130X160X13 HDS2 V</w:t>
            </w:r>
          </w:p>
        </w:tc>
        <w:tc>
          <w:tcPr>
            <w:tcW w:w="1549" w:type="dxa"/>
            <w:tcBorders>
              <w:top w:val="nil"/>
              <w:left w:val="nil"/>
              <w:bottom w:val="single" w:sz="4" w:space="0" w:color="auto"/>
              <w:right w:val="single" w:sz="4" w:space="0" w:color="auto"/>
            </w:tcBorders>
            <w:shd w:val="clear" w:color="auto" w:fill="auto"/>
            <w:noWrap/>
            <w:vAlign w:val="bottom"/>
            <w:hideMark/>
          </w:tcPr>
          <w:p w14:paraId="713DF769" w14:textId="77777777" w:rsidR="002F24F5" w:rsidRPr="00C45D95" w:rsidRDefault="002F24F5" w:rsidP="002C7142">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Not listed</w:t>
            </w:r>
          </w:p>
        </w:tc>
        <w:tc>
          <w:tcPr>
            <w:tcW w:w="1299" w:type="dxa"/>
            <w:tcBorders>
              <w:top w:val="nil"/>
              <w:left w:val="nil"/>
              <w:bottom w:val="single" w:sz="4" w:space="0" w:color="auto"/>
              <w:right w:val="single" w:sz="4" w:space="0" w:color="auto"/>
            </w:tcBorders>
            <w:shd w:val="clear" w:color="auto" w:fill="auto"/>
            <w:noWrap/>
            <w:vAlign w:val="bottom"/>
            <w:hideMark/>
          </w:tcPr>
          <w:p w14:paraId="71497D7D"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2</w:t>
            </w:r>
          </w:p>
        </w:tc>
        <w:tc>
          <w:tcPr>
            <w:tcW w:w="1361" w:type="dxa"/>
            <w:tcBorders>
              <w:top w:val="nil"/>
              <w:left w:val="nil"/>
              <w:bottom w:val="single" w:sz="4" w:space="0" w:color="auto"/>
              <w:right w:val="single" w:sz="4" w:space="0" w:color="auto"/>
            </w:tcBorders>
            <w:shd w:val="clear" w:color="000000" w:fill="FFFFFF"/>
            <w:vAlign w:val="bottom"/>
            <w:hideMark/>
          </w:tcPr>
          <w:p w14:paraId="2B60187A" w14:textId="77777777" w:rsidR="002F24F5" w:rsidRPr="00C45D95" w:rsidRDefault="002F24F5" w:rsidP="002C7142">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w:t>
            </w:r>
          </w:p>
        </w:tc>
      </w:tr>
      <w:tr w:rsidR="002F24F5" w:rsidRPr="002F24F5" w14:paraId="0615441A"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78F012B9"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Thrust ball bearing</w:t>
            </w:r>
          </w:p>
        </w:tc>
        <w:tc>
          <w:tcPr>
            <w:tcW w:w="1998" w:type="dxa"/>
            <w:tcBorders>
              <w:top w:val="nil"/>
              <w:left w:val="nil"/>
              <w:bottom w:val="single" w:sz="4" w:space="0" w:color="auto"/>
              <w:right w:val="single" w:sz="4" w:space="0" w:color="auto"/>
            </w:tcBorders>
            <w:shd w:val="clear" w:color="auto" w:fill="auto"/>
            <w:noWrap/>
            <w:vAlign w:val="bottom"/>
            <w:hideMark/>
          </w:tcPr>
          <w:p w14:paraId="2D0B43B6"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BTM 130 BTN9/P4CDBB</w:t>
            </w:r>
          </w:p>
        </w:tc>
        <w:tc>
          <w:tcPr>
            <w:tcW w:w="1549" w:type="dxa"/>
            <w:tcBorders>
              <w:top w:val="nil"/>
              <w:left w:val="nil"/>
              <w:bottom w:val="single" w:sz="4" w:space="0" w:color="auto"/>
              <w:right w:val="single" w:sz="4" w:space="0" w:color="auto"/>
            </w:tcBorders>
            <w:shd w:val="clear" w:color="auto" w:fill="auto"/>
            <w:noWrap/>
            <w:vAlign w:val="bottom"/>
            <w:hideMark/>
          </w:tcPr>
          <w:p w14:paraId="24316460" w14:textId="77777777" w:rsidR="002F24F5" w:rsidRPr="00C45D95" w:rsidRDefault="002F24F5" w:rsidP="002C7142">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Not listed</w:t>
            </w:r>
          </w:p>
        </w:tc>
        <w:tc>
          <w:tcPr>
            <w:tcW w:w="1299" w:type="dxa"/>
            <w:tcBorders>
              <w:top w:val="nil"/>
              <w:left w:val="nil"/>
              <w:bottom w:val="single" w:sz="4" w:space="0" w:color="auto"/>
              <w:right w:val="single" w:sz="4" w:space="0" w:color="auto"/>
            </w:tcBorders>
            <w:shd w:val="clear" w:color="auto" w:fill="auto"/>
            <w:noWrap/>
            <w:vAlign w:val="bottom"/>
            <w:hideMark/>
          </w:tcPr>
          <w:p w14:paraId="15E486C0"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000000" w:fill="FFFFFF"/>
            <w:vAlign w:val="bottom"/>
            <w:hideMark/>
          </w:tcPr>
          <w:p w14:paraId="7B123F59" w14:textId="77777777" w:rsidR="002F24F5" w:rsidRPr="00C45D95" w:rsidRDefault="002F24F5" w:rsidP="002C7142">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w:t>
            </w:r>
          </w:p>
        </w:tc>
      </w:tr>
      <w:tr w:rsidR="002F24F5" w:rsidRPr="002F24F5" w14:paraId="63D86CCE" w14:textId="77777777" w:rsidTr="001345EB">
        <w:trPr>
          <w:trHeight w:val="288"/>
        </w:trPr>
        <w:tc>
          <w:tcPr>
            <w:tcW w:w="3256" w:type="dxa"/>
            <w:tcBorders>
              <w:top w:val="nil"/>
              <w:left w:val="single" w:sz="4" w:space="0" w:color="auto"/>
              <w:bottom w:val="single" w:sz="4" w:space="0" w:color="auto"/>
              <w:right w:val="single" w:sz="4" w:space="0" w:color="auto"/>
            </w:tcBorders>
            <w:shd w:val="clear" w:color="auto" w:fill="auto"/>
            <w:noWrap/>
            <w:vAlign w:val="bottom"/>
            <w:hideMark/>
          </w:tcPr>
          <w:p w14:paraId="78E25C34" w14:textId="77777777" w:rsidR="002F24F5" w:rsidRPr="00C45D95" w:rsidRDefault="002F24F5" w:rsidP="002F24F5">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SYNGEAR 80W/140</w:t>
            </w:r>
          </w:p>
        </w:tc>
        <w:tc>
          <w:tcPr>
            <w:tcW w:w="1998" w:type="dxa"/>
            <w:tcBorders>
              <w:top w:val="nil"/>
              <w:left w:val="nil"/>
              <w:bottom w:val="single" w:sz="4" w:space="0" w:color="auto"/>
              <w:right w:val="single" w:sz="4" w:space="0" w:color="auto"/>
            </w:tcBorders>
            <w:shd w:val="clear" w:color="auto" w:fill="auto"/>
            <w:noWrap/>
            <w:vAlign w:val="bottom"/>
            <w:hideMark/>
          </w:tcPr>
          <w:p w14:paraId="1EF83107" w14:textId="77777777" w:rsidR="002F24F5" w:rsidRPr="00C45D95" w:rsidRDefault="002F24F5" w:rsidP="002C7142">
            <w:pPr>
              <w:spacing w:after="0" w:line="240" w:lineRule="auto"/>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340007</w:t>
            </w:r>
          </w:p>
        </w:tc>
        <w:tc>
          <w:tcPr>
            <w:tcW w:w="1549" w:type="dxa"/>
            <w:tcBorders>
              <w:top w:val="nil"/>
              <w:left w:val="nil"/>
              <w:bottom w:val="single" w:sz="4" w:space="0" w:color="auto"/>
              <w:right w:val="single" w:sz="4" w:space="0" w:color="auto"/>
            </w:tcBorders>
            <w:shd w:val="clear" w:color="auto" w:fill="auto"/>
            <w:noWrap/>
            <w:vAlign w:val="bottom"/>
            <w:hideMark/>
          </w:tcPr>
          <w:p w14:paraId="327D9004" w14:textId="77777777" w:rsidR="002F24F5" w:rsidRPr="00C45D95" w:rsidRDefault="002F24F5" w:rsidP="002C7142">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Not listed</w:t>
            </w:r>
          </w:p>
        </w:tc>
        <w:tc>
          <w:tcPr>
            <w:tcW w:w="1299" w:type="dxa"/>
            <w:tcBorders>
              <w:top w:val="nil"/>
              <w:left w:val="nil"/>
              <w:bottom w:val="single" w:sz="4" w:space="0" w:color="auto"/>
              <w:right w:val="single" w:sz="4" w:space="0" w:color="auto"/>
            </w:tcBorders>
            <w:shd w:val="clear" w:color="auto" w:fill="auto"/>
            <w:noWrap/>
            <w:vAlign w:val="bottom"/>
            <w:hideMark/>
          </w:tcPr>
          <w:p w14:paraId="160AC551" w14:textId="77777777" w:rsidR="002F24F5" w:rsidRPr="00C45D95" w:rsidRDefault="002F24F5" w:rsidP="002F24F5">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1</w:t>
            </w:r>
          </w:p>
        </w:tc>
        <w:tc>
          <w:tcPr>
            <w:tcW w:w="1361" w:type="dxa"/>
            <w:tcBorders>
              <w:top w:val="nil"/>
              <w:left w:val="nil"/>
              <w:bottom w:val="single" w:sz="4" w:space="0" w:color="auto"/>
              <w:right w:val="single" w:sz="4" w:space="0" w:color="auto"/>
            </w:tcBorders>
            <w:shd w:val="clear" w:color="auto" w:fill="auto"/>
            <w:noWrap/>
            <w:vAlign w:val="bottom"/>
            <w:hideMark/>
          </w:tcPr>
          <w:p w14:paraId="3640826D" w14:textId="77777777" w:rsidR="002F24F5" w:rsidRPr="00C45D95" w:rsidRDefault="002F24F5" w:rsidP="002C7142">
            <w:pPr>
              <w:spacing w:after="0" w:line="240" w:lineRule="auto"/>
              <w:jc w:val="right"/>
              <w:rPr>
                <w:rFonts w:eastAsia="Times New Roman" w:cs="Times New Roman"/>
                <w:color w:val="000000"/>
                <w:kern w:val="0"/>
                <w:szCs w:val="21"/>
                <w:lang w:eastAsia="en-CA"/>
                <w14:ligatures w14:val="none"/>
              </w:rPr>
            </w:pPr>
            <w:r w:rsidRPr="00C45D95">
              <w:rPr>
                <w:rFonts w:eastAsia="Times New Roman" w:cs="Times New Roman"/>
                <w:color w:val="000000"/>
                <w:kern w:val="0"/>
                <w:szCs w:val="21"/>
                <w:lang w:eastAsia="en-CA"/>
                <w14:ligatures w14:val="none"/>
              </w:rPr>
              <w:t> </w:t>
            </w:r>
          </w:p>
        </w:tc>
      </w:tr>
      <w:tr w:rsidR="009A17DB" w:rsidRPr="002F24F5" w14:paraId="0CE97DDB" w14:textId="77777777" w:rsidTr="009A17DB">
        <w:trPr>
          <w:trHeight w:val="288"/>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59FA374" w14:textId="3B29A8EC" w:rsidR="009A17DB" w:rsidRPr="00C45D95" w:rsidRDefault="0031426C" w:rsidP="002F24F5">
            <w:pPr>
              <w:spacing w:after="0" w:line="240" w:lineRule="auto"/>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50 in of TS4x4x0.3125</w:t>
            </w:r>
          </w:p>
        </w:tc>
        <w:tc>
          <w:tcPr>
            <w:tcW w:w="1998" w:type="dxa"/>
            <w:tcBorders>
              <w:top w:val="single" w:sz="4" w:space="0" w:color="auto"/>
              <w:left w:val="nil"/>
              <w:bottom w:val="single" w:sz="4" w:space="0" w:color="auto"/>
              <w:right w:val="single" w:sz="4" w:space="0" w:color="auto"/>
            </w:tcBorders>
            <w:shd w:val="clear" w:color="auto" w:fill="auto"/>
            <w:noWrap/>
            <w:vAlign w:val="bottom"/>
          </w:tcPr>
          <w:p w14:paraId="384E9898" w14:textId="025DDDB1" w:rsidR="009A17DB" w:rsidRPr="00C45D95" w:rsidRDefault="003F344F" w:rsidP="001345EB">
            <w:pPr>
              <w:spacing w:after="0" w:line="240" w:lineRule="auto"/>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TS4x4x0.3125</w:t>
            </w:r>
          </w:p>
        </w:tc>
        <w:tc>
          <w:tcPr>
            <w:tcW w:w="1549" w:type="dxa"/>
            <w:tcBorders>
              <w:top w:val="single" w:sz="4" w:space="0" w:color="auto"/>
              <w:left w:val="nil"/>
              <w:bottom w:val="single" w:sz="4" w:space="0" w:color="auto"/>
              <w:right w:val="single" w:sz="4" w:space="0" w:color="auto"/>
            </w:tcBorders>
            <w:shd w:val="clear" w:color="auto" w:fill="auto"/>
            <w:noWrap/>
            <w:vAlign w:val="bottom"/>
          </w:tcPr>
          <w:p w14:paraId="3A40D7EF" w14:textId="543A0919" w:rsidR="009A17DB" w:rsidRPr="00C45D95" w:rsidRDefault="003F344F"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w:t>
            </w:r>
            <w:r w:rsidR="007D1311">
              <w:rPr>
                <w:rFonts w:eastAsia="Times New Roman" w:cs="Times New Roman"/>
                <w:color w:val="000000"/>
                <w:kern w:val="0"/>
                <w:szCs w:val="21"/>
                <w:lang w:eastAsia="en-CA"/>
                <w14:ligatures w14:val="none"/>
              </w:rPr>
              <w:t>65.40</w:t>
            </w:r>
          </w:p>
        </w:tc>
        <w:tc>
          <w:tcPr>
            <w:tcW w:w="1299" w:type="dxa"/>
            <w:tcBorders>
              <w:top w:val="single" w:sz="4" w:space="0" w:color="auto"/>
              <w:left w:val="nil"/>
              <w:bottom w:val="single" w:sz="4" w:space="0" w:color="auto"/>
              <w:right w:val="single" w:sz="4" w:space="0" w:color="auto"/>
            </w:tcBorders>
            <w:shd w:val="clear" w:color="auto" w:fill="auto"/>
            <w:noWrap/>
            <w:vAlign w:val="bottom"/>
          </w:tcPr>
          <w:p w14:paraId="64A8C80F" w14:textId="25BD06D5" w:rsidR="009A17DB" w:rsidRPr="00C45D95" w:rsidRDefault="00B14A93" w:rsidP="002F24F5">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4</w:t>
            </w:r>
          </w:p>
        </w:tc>
        <w:tc>
          <w:tcPr>
            <w:tcW w:w="1361" w:type="dxa"/>
            <w:tcBorders>
              <w:top w:val="single" w:sz="4" w:space="0" w:color="auto"/>
              <w:left w:val="nil"/>
              <w:bottom w:val="single" w:sz="4" w:space="0" w:color="auto"/>
              <w:right w:val="single" w:sz="4" w:space="0" w:color="auto"/>
            </w:tcBorders>
            <w:shd w:val="clear" w:color="auto" w:fill="auto"/>
            <w:noWrap/>
            <w:vAlign w:val="bottom"/>
          </w:tcPr>
          <w:p w14:paraId="3A0FD84B" w14:textId="712CDBB5" w:rsidR="009A17DB" w:rsidRPr="00C45D95" w:rsidRDefault="00080732" w:rsidP="005D442E">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$261.60</w:t>
            </w:r>
          </w:p>
        </w:tc>
      </w:tr>
      <w:tr w:rsidR="00080732" w:rsidRPr="002F24F5" w14:paraId="0641F1DE" w14:textId="77777777" w:rsidTr="009A17DB">
        <w:trPr>
          <w:trHeight w:val="288"/>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65BE32D" w14:textId="47ABFD55" w:rsidR="00080732" w:rsidRDefault="00C749BF" w:rsidP="002F24F5">
            <w:pPr>
              <w:spacing w:after="0" w:line="240" w:lineRule="auto"/>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32 in of TS2x2x0.3125</w:t>
            </w:r>
          </w:p>
        </w:tc>
        <w:tc>
          <w:tcPr>
            <w:tcW w:w="1998" w:type="dxa"/>
            <w:tcBorders>
              <w:top w:val="single" w:sz="4" w:space="0" w:color="auto"/>
              <w:left w:val="nil"/>
              <w:bottom w:val="single" w:sz="4" w:space="0" w:color="auto"/>
              <w:right w:val="single" w:sz="4" w:space="0" w:color="auto"/>
            </w:tcBorders>
            <w:shd w:val="clear" w:color="auto" w:fill="auto"/>
            <w:noWrap/>
            <w:vAlign w:val="bottom"/>
          </w:tcPr>
          <w:p w14:paraId="6E271793" w14:textId="46025072" w:rsidR="00080732" w:rsidRDefault="00C749BF" w:rsidP="001345EB">
            <w:pPr>
              <w:spacing w:after="0" w:line="240" w:lineRule="auto"/>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TS2x2x0.3125</w:t>
            </w:r>
          </w:p>
        </w:tc>
        <w:tc>
          <w:tcPr>
            <w:tcW w:w="1549" w:type="dxa"/>
            <w:tcBorders>
              <w:top w:val="single" w:sz="4" w:space="0" w:color="auto"/>
              <w:left w:val="nil"/>
              <w:bottom w:val="single" w:sz="4" w:space="0" w:color="auto"/>
              <w:right w:val="single" w:sz="4" w:space="0" w:color="auto"/>
            </w:tcBorders>
            <w:shd w:val="clear" w:color="auto" w:fill="auto"/>
            <w:noWrap/>
            <w:vAlign w:val="bottom"/>
          </w:tcPr>
          <w:p w14:paraId="6CC0679F" w14:textId="77D104C3" w:rsidR="00080732" w:rsidRDefault="00E430C1"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$2.30</w:t>
            </w:r>
          </w:p>
        </w:tc>
        <w:tc>
          <w:tcPr>
            <w:tcW w:w="1299" w:type="dxa"/>
            <w:tcBorders>
              <w:top w:val="single" w:sz="4" w:space="0" w:color="auto"/>
              <w:left w:val="nil"/>
              <w:bottom w:val="single" w:sz="4" w:space="0" w:color="auto"/>
              <w:right w:val="single" w:sz="4" w:space="0" w:color="auto"/>
            </w:tcBorders>
            <w:shd w:val="clear" w:color="auto" w:fill="auto"/>
            <w:noWrap/>
            <w:vAlign w:val="bottom"/>
          </w:tcPr>
          <w:p w14:paraId="2C543D78" w14:textId="298FD1D3" w:rsidR="00080732" w:rsidRDefault="00081124" w:rsidP="002F24F5">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12</w:t>
            </w:r>
          </w:p>
        </w:tc>
        <w:tc>
          <w:tcPr>
            <w:tcW w:w="1361" w:type="dxa"/>
            <w:tcBorders>
              <w:top w:val="single" w:sz="4" w:space="0" w:color="auto"/>
              <w:left w:val="nil"/>
              <w:bottom w:val="single" w:sz="4" w:space="0" w:color="auto"/>
              <w:right w:val="single" w:sz="4" w:space="0" w:color="auto"/>
            </w:tcBorders>
            <w:shd w:val="clear" w:color="auto" w:fill="auto"/>
            <w:noWrap/>
            <w:vAlign w:val="bottom"/>
          </w:tcPr>
          <w:p w14:paraId="36C6DE11" w14:textId="5EC7C411" w:rsidR="00080732" w:rsidRDefault="00081124" w:rsidP="005D442E">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$27.60</w:t>
            </w:r>
          </w:p>
        </w:tc>
      </w:tr>
      <w:tr w:rsidR="00081124" w:rsidRPr="002F24F5" w14:paraId="12BBE051" w14:textId="77777777" w:rsidTr="009A17DB">
        <w:trPr>
          <w:trHeight w:val="288"/>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61D1C664" w14:textId="6196550B" w:rsidR="00081124" w:rsidRDefault="00324BF2" w:rsidP="002F24F5">
            <w:pPr>
              <w:spacing w:after="0" w:line="240" w:lineRule="auto"/>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 xml:space="preserve">18 in of </w:t>
            </w:r>
            <w:r w:rsidR="005973E4">
              <w:rPr>
                <w:rFonts w:eastAsia="Times New Roman" w:cs="Times New Roman"/>
                <w:color w:val="000000"/>
                <w:kern w:val="0"/>
                <w:szCs w:val="21"/>
                <w:lang w:eastAsia="en-CA"/>
                <w14:ligatures w14:val="none"/>
              </w:rPr>
              <w:t>TS4x4x0.3125</w:t>
            </w:r>
          </w:p>
        </w:tc>
        <w:tc>
          <w:tcPr>
            <w:tcW w:w="1998" w:type="dxa"/>
            <w:tcBorders>
              <w:top w:val="single" w:sz="4" w:space="0" w:color="auto"/>
              <w:left w:val="nil"/>
              <w:bottom w:val="single" w:sz="4" w:space="0" w:color="auto"/>
              <w:right w:val="single" w:sz="4" w:space="0" w:color="auto"/>
            </w:tcBorders>
            <w:shd w:val="clear" w:color="auto" w:fill="auto"/>
            <w:noWrap/>
            <w:vAlign w:val="bottom"/>
          </w:tcPr>
          <w:p w14:paraId="47B4CFDB" w14:textId="473503AB" w:rsidR="00081124" w:rsidRDefault="005973E4" w:rsidP="001345EB">
            <w:pPr>
              <w:spacing w:after="0" w:line="240" w:lineRule="auto"/>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TS4x4x0.3125</w:t>
            </w:r>
          </w:p>
        </w:tc>
        <w:tc>
          <w:tcPr>
            <w:tcW w:w="1549" w:type="dxa"/>
            <w:tcBorders>
              <w:top w:val="single" w:sz="4" w:space="0" w:color="auto"/>
              <w:left w:val="nil"/>
              <w:bottom w:val="single" w:sz="4" w:space="0" w:color="auto"/>
              <w:right w:val="single" w:sz="4" w:space="0" w:color="auto"/>
            </w:tcBorders>
            <w:shd w:val="clear" w:color="auto" w:fill="auto"/>
            <w:noWrap/>
            <w:vAlign w:val="bottom"/>
          </w:tcPr>
          <w:p w14:paraId="7E96E31D" w14:textId="14431D3A" w:rsidR="00081124" w:rsidRDefault="00BB6BF4" w:rsidP="002C7142">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$23.50</w:t>
            </w:r>
          </w:p>
        </w:tc>
        <w:tc>
          <w:tcPr>
            <w:tcW w:w="1299" w:type="dxa"/>
            <w:tcBorders>
              <w:top w:val="single" w:sz="4" w:space="0" w:color="auto"/>
              <w:left w:val="nil"/>
              <w:bottom w:val="single" w:sz="4" w:space="0" w:color="auto"/>
              <w:right w:val="single" w:sz="4" w:space="0" w:color="auto"/>
            </w:tcBorders>
            <w:shd w:val="clear" w:color="auto" w:fill="auto"/>
            <w:noWrap/>
            <w:vAlign w:val="bottom"/>
          </w:tcPr>
          <w:p w14:paraId="7D93D893" w14:textId="6DC4F7A9" w:rsidR="00081124" w:rsidRDefault="00BB6BF4" w:rsidP="002F24F5">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4</w:t>
            </w:r>
          </w:p>
        </w:tc>
        <w:tc>
          <w:tcPr>
            <w:tcW w:w="1361" w:type="dxa"/>
            <w:tcBorders>
              <w:top w:val="single" w:sz="4" w:space="0" w:color="auto"/>
              <w:left w:val="nil"/>
              <w:bottom w:val="single" w:sz="4" w:space="0" w:color="auto"/>
              <w:right w:val="single" w:sz="4" w:space="0" w:color="auto"/>
            </w:tcBorders>
            <w:shd w:val="clear" w:color="auto" w:fill="auto"/>
            <w:noWrap/>
            <w:vAlign w:val="bottom"/>
          </w:tcPr>
          <w:p w14:paraId="2BE88826" w14:textId="1821C193" w:rsidR="00081124" w:rsidRDefault="00BB6BF4" w:rsidP="005D442E">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w:t>
            </w:r>
            <w:r w:rsidR="009A4BF9">
              <w:rPr>
                <w:rFonts w:eastAsia="Times New Roman" w:cs="Times New Roman"/>
                <w:color w:val="000000"/>
                <w:kern w:val="0"/>
                <w:szCs w:val="21"/>
                <w:lang w:eastAsia="en-CA"/>
                <w14:ligatures w14:val="none"/>
              </w:rPr>
              <w:t>90.00</w:t>
            </w:r>
          </w:p>
        </w:tc>
      </w:tr>
      <w:tr w:rsidR="009A4BF9" w:rsidRPr="002F24F5" w14:paraId="734DF914" w14:textId="77777777" w:rsidTr="009A17DB">
        <w:trPr>
          <w:trHeight w:val="288"/>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E179DF3" w14:textId="2B1A8AA5" w:rsidR="009A4BF9" w:rsidRDefault="002E19F0" w:rsidP="005973E4">
            <w:pPr>
              <w:spacing w:after="0" w:line="240" w:lineRule="auto"/>
              <w:rPr>
                <w:rFonts w:eastAsia="Times New Roman" w:cs="Times New Roman"/>
                <w:color w:val="000000"/>
                <w:kern w:val="0"/>
                <w:szCs w:val="21"/>
                <w:lang w:eastAsia="en-CA"/>
                <w14:ligatures w14:val="none"/>
              </w:rPr>
            </w:pPr>
            <w:proofErr w:type="spellStart"/>
            <w:r>
              <w:rPr>
                <w:rFonts w:eastAsia="Times New Roman" w:cs="Times New Roman"/>
                <w:color w:val="000000"/>
                <w:kern w:val="0"/>
                <w:szCs w:val="21"/>
                <w:lang w:eastAsia="en-CA"/>
                <w14:ligatures w14:val="none"/>
              </w:rPr>
              <w:t>Drylin</w:t>
            </w:r>
            <w:proofErr w:type="spellEnd"/>
            <w:r w:rsidR="00AE7E94">
              <w:rPr>
                <w:rFonts w:eastAsia="Times New Roman" w:cs="Times New Roman"/>
                <w:color w:val="000000"/>
                <w:kern w:val="0"/>
                <w:szCs w:val="21"/>
                <w:lang w:eastAsia="en-CA"/>
                <w14:ligatures w14:val="none"/>
              </w:rPr>
              <w:t xml:space="preserve"> W double rail WS</w:t>
            </w:r>
          </w:p>
        </w:tc>
        <w:tc>
          <w:tcPr>
            <w:tcW w:w="1998" w:type="dxa"/>
            <w:tcBorders>
              <w:top w:val="single" w:sz="4" w:space="0" w:color="auto"/>
              <w:left w:val="nil"/>
              <w:bottom w:val="single" w:sz="4" w:space="0" w:color="auto"/>
              <w:right w:val="single" w:sz="4" w:space="0" w:color="auto"/>
            </w:tcBorders>
            <w:shd w:val="clear" w:color="auto" w:fill="auto"/>
            <w:noWrap/>
            <w:vAlign w:val="bottom"/>
          </w:tcPr>
          <w:p w14:paraId="3B132AB0" w14:textId="37BDA0DF" w:rsidR="009A4BF9" w:rsidRDefault="00AA73EA" w:rsidP="005973E4">
            <w:pPr>
              <w:spacing w:after="0" w:line="240" w:lineRule="auto"/>
              <w:rPr>
                <w:rFonts w:eastAsia="Times New Roman" w:cs="Times New Roman"/>
                <w:color w:val="000000"/>
                <w:kern w:val="0"/>
                <w:szCs w:val="21"/>
                <w:lang w:eastAsia="en-CA"/>
                <w14:ligatures w14:val="none"/>
              </w:rPr>
            </w:pPr>
            <w:r w:rsidRPr="00AA73EA">
              <w:rPr>
                <w:rFonts w:eastAsia="Times New Roman" w:cs="Times New Roman"/>
                <w:color w:val="000000"/>
                <w:kern w:val="0"/>
                <w:szCs w:val="21"/>
                <w:lang w:eastAsia="en-CA"/>
                <w14:ligatures w14:val="none"/>
              </w:rPr>
              <w:t>W</w:t>
            </w:r>
            <w:r>
              <w:rPr>
                <w:rFonts w:eastAsia="Times New Roman" w:cs="Times New Roman"/>
                <w:color w:val="000000"/>
                <w:kern w:val="0"/>
                <w:szCs w:val="21"/>
                <w:lang w:eastAsia="en-CA"/>
                <w14:ligatures w14:val="none"/>
              </w:rPr>
              <w:t>S</w:t>
            </w:r>
            <w:r w:rsidRPr="00AA73EA">
              <w:rPr>
                <w:rFonts w:eastAsia="Times New Roman" w:cs="Times New Roman"/>
                <w:color w:val="000000"/>
                <w:kern w:val="0"/>
                <w:szCs w:val="21"/>
                <w:lang w:eastAsia="en-CA"/>
                <w14:ligatures w14:val="none"/>
              </w:rPr>
              <w:t>-06-20-10</w:t>
            </w:r>
          </w:p>
        </w:tc>
        <w:tc>
          <w:tcPr>
            <w:tcW w:w="1549" w:type="dxa"/>
            <w:tcBorders>
              <w:top w:val="single" w:sz="4" w:space="0" w:color="auto"/>
              <w:left w:val="nil"/>
              <w:bottom w:val="single" w:sz="4" w:space="0" w:color="auto"/>
              <w:right w:val="single" w:sz="4" w:space="0" w:color="auto"/>
            </w:tcBorders>
            <w:shd w:val="clear" w:color="auto" w:fill="auto"/>
            <w:noWrap/>
            <w:vAlign w:val="bottom"/>
          </w:tcPr>
          <w:p w14:paraId="695974FE" w14:textId="0770E880" w:rsidR="009A4BF9" w:rsidRDefault="00AA73EA" w:rsidP="005973E4">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$103.03</w:t>
            </w:r>
          </w:p>
        </w:tc>
        <w:tc>
          <w:tcPr>
            <w:tcW w:w="1299" w:type="dxa"/>
            <w:tcBorders>
              <w:top w:val="single" w:sz="4" w:space="0" w:color="auto"/>
              <w:left w:val="nil"/>
              <w:bottom w:val="single" w:sz="4" w:space="0" w:color="auto"/>
              <w:right w:val="single" w:sz="4" w:space="0" w:color="auto"/>
            </w:tcBorders>
            <w:shd w:val="clear" w:color="auto" w:fill="auto"/>
            <w:noWrap/>
            <w:vAlign w:val="bottom"/>
          </w:tcPr>
          <w:p w14:paraId="27EA2EB5" w14:textId="119425C8" w:rsidR="009A4BF9" w:rsidRDefault="00AA73EA" w:rsidP="005973E4">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4</w:t>
            </w:r>
          </w:p>
        </w:tc>
        <w:tc>
          <w:tcPr>
            <w:tcW w:w="1361" w:type="dxa"/>
            <w:tcBorders>
              <w:top w:val="single" w:sz="4" w:space="0" w:color="auto"/>
              <w:left w:val="nil"/>
              <w:bottom w:val="single" w:sz="4" w:space="0" w:color="auto"/>
              <w:right w:val="single" w:sz="4" w:space="0" w:color="auto"/>
            </w:tcBorders>
            <w:shd w:val="clear" w:color="auto" w:fill="auto"/>
            <w:noWrap/>
            <w:vAlign w:val="bottom"/>
          </w:tcPr>
          <w:p w14:paraId="5E0EA7F3" w14:textId="3FB71AA3" w:rsidR="009A4BF9" w:rsidRDefault="004A3DA9" w:rsidP="005973E4">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$412.12</w:t>
            </w:r>
          </w:p>
        </w:tc>
      </w:tr>
      <w:tr w:rsidR="004A3DA9" w:rsidRPr="002F24F5" w14:paraId="1130102E" w14:textId="77777777" w:rsidTr="009A17DB">
        <w:trPr>
          <w:trHeight w:val="288"/>
        </w:trPr>
        <w:tc>
          <w:tcPr>
            <w:tcW w:w="3256"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5FE33B1" w14:textId="5B8775B3" w:rsidR="004A3DA9" w:rsidRDefault="00F04C37" w:rsidP="005973E4">
            <w:pPr>
              <w:spacing w:after="0" w:line="240" w:lineRule="auto"/>
              <w:rPr>
                <w:rFonts w:eastAsia="Times New Roman" w:cs="Times New Roman"/>
                <w:color w:val="000000"/>
                <w:kern w:val="0"/>
                <w:szCs w:val="21"/>
                <w:lang w:eastAsia="en-CA"/>
                <w14:ligatures w14:val="none"/>
              </w:rPr>
            </w:pPr>
            <w:proofErr w:type="spellStart"/>
            <w:r w:rsidRPr="00F04C37">
              <w:rPr>
                <w:rFonts w:eastAsia="Times New Roman" w:cs="Times New Roman"/>
                <w:color w:val="000000"/>
                <w:kern w:val="0"/>
                <w:szCs w:val="21"/>
                <w:lang w:eastAsia="en-CA"/>
                <w14:ligatures w14:val="none"/>
              </w:rPr>
              <w:t>Drylin</w:t>
            </w:r>
            <w:proofErr w:type="spellEnd"/>
            <w:r w:rsidRPr="00F04C37">
              <w:rPr>
                <w:rFonts w:eastAsia="Times New Roman" w:cs="Times New Roman"/>
                <w:color w:val="000000"/>
                <w:kern w:val="0"/>
                <w:szCs w:val="21"/>
                <w:lang w:eastAsia="en-CA"/>
                <w14:ligatures w14:val="none"/>
              </w:rPr>
              <w:t xml:space="preserve"> W assembled carriage plate WW</w:t>
            </w:r>
          </w:p>
        </w:tc>
        <w:tc>
          <w:tcPr>
            <w:tcW w:w="1998" w:type="dxa"/>
            <w:tcBorders>
              <w:top w:val="single" w:sz="4" w:space="0" w:color="auto"/>
              <w:left w:val="nil"/>
              <w:bottom w:val="single" w:sz="4" w:space="0" w:color="auto"/>
              <w:right w:val="single" w:sz="4" w:space="0" w:color="auto"/>
            </w:tcBorders>
            <w:shd w:val="clear" w:color="auto" w:fill="auto"/>
            <w:noWrap/>
            <w:vAlign w:val="bottom"/>
          </w:tcPr>
          <w:p w14:paraId="0411D037" w14:textId="1CC6ABB4" w:rsidR="004A3DA9" w:rsidRPr="00AA73EA" w:rsidRDefault="00F04C37" w:rsidP="005973E4">
            <w:pPr>
              <w:spacing w:after="0" w:line="240" w:lineRule="auto"/>
              <w:rPr>
                <w:rFonts w:eastAsia="Times New Roman" w:cs="Times New Roman"/>
                <w:color w:val="000000"/>
                <w:kern w:val="0"/>
                <w:szCs w:val="21"/>
                <w:lang w:eastAsia="en-CA"/>
                <w14:ligatures w14:val="none"/>
              </w:rPr>
            </w:pPr>
            <w:r w:rsidRPr="00AA73EA">
              <w:rPr>
                <w:rFonts w:eastAsia="Times New Roman" w:cs="Times New Roman"/>
                <w:color w:val="000000"/>
                <w:kern w:val="0"/>
                <w:szCs w:val="21"/>
                <w:lang w:eastAsia="en-CA"/>
                <w14:ligatures w14:val="none"/>
              </w:rPr>
              <w:t>W</w:t>
            </w:r>
            <w:r>
              <w:rPr>
                <w:rFonts w:eastAsia="Times New Roman" w:cs="Times New Roman"/>
                <w:color w:val="000000"/>
                <w:kern w:val="0"/>
                <w:szCs w:val="21"/>
                <w:lang w:eastAsia="en-CA"/>
                <w14:ligatures w14:val="none"/>
              </w:rPr>
              <w:t>W</w:t>
            </w:r>
            <w:r w:rsidRPr="00AA73EA">
              <w:rPr>
                <w:rFonts w:eastAsia="Times New Roman" w:cs="Times New Roman"/>
                <w:color w:val="000000"/>
                <w:kern w:val="0"/>
                <w:szCs w:val="21"/>
                <w:lang w:eastAsia="en-CA"/>
                <w14:ligatures w14:val="none"/>
              </w:rPr>
              <w:t>-06-20-10</w:t>
            </w:r>
          </w:p>
        </w:tc>
        <w:tc>
          <w:tcPr>
            <w:tcW w:w="1549" w:type="dxa"/>
            <w:tcBorders>
              <w:top w:val="single" w:sz="4" w:space="0" w:color="auto"/>
              <w:left w:val="nil"/>
              <w:bottom w:val="single" w:sz="4" w:space="0" w:color="auto"/>
              <w:right w:val="single" w:sz="4" w:space="0" w:color="auto"/>
            </w:tcBorders>
            <w:shd w:val="clear" w:color="auto" w:fill="auto"/>
            <w:noWrap/>
            <w:vAlign w:val="bottom"/>
          </w:tcPr>
          <w:p w14:paraId="3A6D8953" w14:textId="428AB57C" w:rsidR="004A3DA9" w:rsidRDefault="001311D4" w:rsidP="005973E4">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w:t>
            </w:r>
            <w:r w:rsidR="001C4F67">
              <w:rPr>
                <w:rFonts w:eastAsia="Times New Roman" w:cs="Times New Roman"/>
                <w:color w:val="000000"/>
                <w:kern w:val="0"/>
                <w:szCs w:val="21"/>
                <w:lang w:eastAsia="en-CA"/>
                <w14:ligatures w14:val="none"/>
              </w:rPr>
              <w:t>42.63</w:t>
            </w:r>
          </w:p>
        </w:tc>
        <w:tc>
          <w:tcPr>
            <w:tcW w:w="1299" w:type="dxa"/>
            <w:tcBorders>
              <w:top w:val="single" w:sz="4" w:space="0" w:color="auto"/>
              <w:left w:val="nil"/>
              <w:bottom w:val="single" w:sz="4" w:space="0" w:color="auto"/>
              <w:right w:val="single" w:sz="4" w:space="0" w:color="auto"/>
            </w:tcBorders>
            <w:shd w:val="clear" w:color="auto" w:fill="auto"/>
            <w:noWrap/>
            <w:vAlign w:val="bottom"/>
          </w:tcPr>
          <w:p w14:paraId="173A0999" w14:textId="5E6125D8" w:rsidR="004A3DA9" w:rsidRDefault="001C4F67" w:rsidP="005973E4">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4</w:t>
            </w:r>
          </w:p>
        </w:tc>
        <w:tc>
          <w:tcPr>
            <w:tcW w:w="1361" w:type="dxa"/>
            <w:tcBorders>
              <w:top w:val="single" w:sz="4" w:space="0" w:color="auto"/>
              <w:left w:val="nil"/>
              <w:bottom w:val="single" w:sz="4" w:space="0" w:color="auto"/>
              <w:right w:val="single" w:sz="4" w:space="0" w:color="auto"/>
            </w:tcBorders>
            <w:shd w:val="clear" w:color="auto" w:fill="auto"/>
            <w:noWrap/>
            <w:vAlign w:val="bottom"/>
          </w:tcPr>
          <w:p w14:paraId="288F0142" w14:textId="0AFAA91E" w:rsidR="004A3DA9" w:rsidRDefault="005E5900" w:rsidP="005973E4">
            <w:pPr>
              <w:spacing w:after="0" w:line="240" w:lineRule="auto"/>
              <w:jc w:val="right"/>
              <w:rPr>
                <w:rFonts w:eastAsia="Times New Roman" w:cs="Times New Roman"/>
                <w:color w:val="000000"/>
                <w:kern w:val="0"/>
                <w:szCs w:val="21"/>
                <w:lang w:eastAsia="en-CA"/>
                <w14:ligatures w14:val="none"/>
              </w:rPr>
            </w:pPr>
            <w:r>
              <w:rPr>
                <w:rFonts w:eastAsia="Times New Roman" w:cs="Times New Roman"/>
                <w:color w:val="000000"/>
                <w:kern w:val="0"/>
                <w:szCs w:val="21"/>
                <w:lang w:eastAsia="en-CA"/>
                <w14:ligatures w14:val="none"/>
              </w:rPr>
              <w:t>$170.52</w:t>
            </w:r>
          </w:p>
        </w:tc>
      </w:tr>
    </w:tbl>
    <w:p w14:paraId="6E4078B0" w14:textId="77777777" w:rsidR="00716EF3" w:rsidRDefault="00716EF3" w:rsidP="00BE395A">
      <w:pPr>
        <w:rPr>
          <w:szCs w:val="21"/>
        </w:rPr>
      </w:pPr>
    </w:p>
    <w:p w14:paraId="3118DF08" w14:textId="77777777" w:rsidR="009D1BC4" w:rsidRDefault="009D1BC4" w:rsidP="00BE395A">
      <w:pPr>
        <w:rPr>
          <w:szCs w:val="21"/>
        </w:rPr>
      </w:pPr>
    </w:p>
    <w:p w14:paraId="4FF67B65" w14:textId="77777777" w:rsidR="009D1BC4" w:rsidRDefault="009D1BC4" w:rsidP="00BE395A">
      <w:pPr>
        <w:rPr>
          <w:szCs w:val="21"/>
        </w:rPr>
      </w:pPr>
    </w:p>
    <w:p w14:paraId="78120C3E" w14:textId="77777777" w:rsidR="009D1BC4" w:rsidRDefault="009D1BC4" w:rsidP="00BE395A">
      <w:pPr>
        <w:rPr>
          <w:szCs w:val="21"/>
        </w:rPr>
      </w:pPr>
    </w:p>
    <w:p w14:paraId="61D8AF6A" w14:textId="77777777" w:rsidR="009D1BC4" w:rsidRDefault="009D1BC4" w:rsidP="00BE395A">
      <w:pPr>
        <w:rPr>
          <w:szCs w:val="21"/>
        </w:rPr>
      </w:pPr>
    </w:p>
    <w:p w14:paraId="4119CDEB" w14:textId="77777777" w:rsidR="009D1BC4" w:rsidRDefault="009D1BC4" w:rsidP="00BE395A">
      <w:pPr>
        <w:rPr>
          <w:szCs w:val="21"/>
        </w:rPr>
      </w:pPr>
    </w:p>
    <w:p w14:paraId="7C9A9D4E" w14:textId="77777777" w:rsidR="009D1BC4" w:rsidRDefault="009D1BC4" w:rsidP="00BE395A">
      <w:pPr>
        <w:rPr>
          <w:szCs w:val="21"/>
        </w:rPr>
      </w:pPr>
    </w:p>
    <w:p w14:paraId="67392B0B" w14:textId="77777777" w:rsidR="009D1BC4" w:rsidRDefault="009D1BC4" w:rsidP="00BE395A">
      <w:pPr>
        <w:rPr>
          <w:szCs w:val="21"/>
        </w:rPr>
      </w:pPr>
    </w:p>
    <w:p w14:paraId="16FE0B45" w14:textId="356C6171" w:rsidR="00566F2B" w:rsidRPr="00B83D78" w:rsidRDefault="00716EF3" w:rsidP="009D1BC4">
      <w:pPr>
        <w:pStyle w:val="Heading1"/>
      </w:pPr>
      <w:bookmarkStart w:id="153" w:name="_Toc183847317"/>
      <w:r>
        <w:lastRenderedPageBreak/>
        <w:t>13. References</w:t>
      </w:r>
      <w:bookmarkEnd w:id="153"/>
      <w:r>
        <w:t xml:space="preserve"> </w:t>
      </w:r>
    </w:p>
    <w:p w14:paraId="13C4AD38" w14:textId="77777777" w:rsidR="009D1BC4" w:rsidRPr="009D1BC4" w:rsidRDefault="008371E4" w:rsidP="009D1BC4">
      <w:pPr>
        <w:pStyle w:val="Bibliography"/>
        <w:rPr>
          <w:rFonts w:cs="Times New Roman"/>
          <w:kern w:val="0"/>
        </w:rPr>
      </w:pPr>
      <w:r>
        <w:fldChar w:fldCharType="begin"/>
      </w:r>
      <w:r w:rsidR="009D1BC4">
        <w:instrText xml:space="preserve"> ADDIN ZOTERO_BIBL {"uncited":[["http://zotero.org/groups/5660671/items/Y9YB4JNA"],["http://zotero.org/groups/5660671/items/JLG7TM9B"],["http://zotero.org/groups/5660671/items/TXJBA97B"],["http://zotero.org/groups/5660671/items/5SKN35QG"],["http://zotero.org/groups/5660671/items/8C9NEIUG"],["http://zotero.org/groups/5660671/items/MGSZUQYB"],["http://zotero.org/groups/5660671/items/EMZXBXQB"],["http://zotero.org/groups/5660671/items/NU4PKUWI"],["http://zotero.org/groups/5660671/items/IRZAFAFQ"],["http://zotero.org/groups/5660671/items/S2NI36BC"],["http://zotero.org/groups/5660671/items/6ZWZKACL"],["http://zotero.org/groups/5660671/items/NJIVFGVL"],["http://zotero.org/groups/5660671/items/Q9KPMHXG"],["http://zotero.org/groups/5660671/items/7H95K3HY"],["http://zotero.org/groups/5660671/items/7GXFUHSD"],["http://zotero.org/groups/5660671/items/XP77XGJQ"],["http://zotero.org/groups/5660671/items/XPPMSZUS"],["http://zotero.org/groups/5660671/items/49C9YFKE"],["http://zotero.org/groups/5660671/items/5HY2D4PR"],["http://zotero.org/groups/5660671/items/W66XU9XQ"],["http://zotero.org/groups/5660671/items/QXAZGJ3W"]],"omitted":[],"custom":[]} CSL_BIBLIOGRAPHY </w:instrText>
      </w:r>
      <w:r>
        <w:fldChar w:fldCharType="separate"/>
      </w:r>
      <w:r w:rsidR="009D1BC4" w:rsidRPr="009D1BC4">
        <w:rPr>
          <w:rFonts w:cs="Times New Roman"/>
          <w:kern w:val="0"/>
        </w:rPr>
        <w:t>[1]</w:t>
      </w:r>
      <w:r w:rsidR="009D1BC4" w:rsidRPr="009D1BC4">
        <w:rPr>
          <w:rFonts w:cs="Times New Roman"/>
          <w:kern w:val="0"/>
        </w:rPr>
        <w:tab/>
        <w:t xml:space="preserve">D. Rajagopal, S. Palanisamy, and K. Santhi, “Crack Failure of Planetary Gearbox Sun Gear,” </w:t>
      </w:r>
      <w:r w:rsidR="009D1BC4" w:rsidRPr="009D1BC4">
        <w:rPr>
          <w:rFonts w:cs="Times New Roman"/>
          <w:i/>
          <w:iCs/>
          <w:kern w:val="0"/>
        </w:rPr>
        <w:t>Int. J. Recent Trends Eng. Technol.</w:t>
      </w:r>
      <w:r w:rsidR="009D1BC4" w:rsidRPr="009D1BC4">
        <w:rPr>
          <w:rFonts w:cs="Times New Roman"/>
          <w:kern w:val="0"/>
        </w:rPr>
        <w:t>, vol. 3, pp. 12–14, May 2010.</w:t>
      </w:r>
    </w:p>
    <w:p w14:paraId="7B360259" w14:textId="77777777" w:rsidR="009D1BC4" w:rsidRPr="009D1BC4" w:rsidRDefault="009D1BC4" w:rsidP="009D1BC4">
      <w:pPr>
        <w:pStyle w:val="Bibliography"/>
        <w:rPr>
          <w:rFonts w:cs="Times New Roman"/>
          <w:kern w:val="0"/>
        </w:rPr>
      </w:pPr>
      <w:r w:rsidRPr="009D1BC4">
        <w:rPr>
          <w:rFonts w:cs="Times New Roman"/>
          <w:kern w:val="0"/>
        </w:rPr>
        <w:t>[2]</w:t>
      </w:r>
      <w:r w:rsidRPr="009D1BC4">
        <w:rPr>
          <w:rFonts w:cs="Times New Roman"/>
          <w:kern w:val="0"/>
        </w:rPr>
        <w:tab/>
        <w:t>McMaster Carr, “303 Stainless Steel Hubs and Medium-Soft (Durometer 48D) Spiders.” [Online]. Available: https://www.mcmaster.com/catalog/130/1471/3565N1</w:t>
      </w:r>
    </w:p>
    <w:p w14:paraId="62051BB2" w14:textId="77777777" w:rsidR="009D1BC4" w:rsidRPr="009D1BC4" w:rsidRDefault="009D1BC4" w:rsidP="009D1BC4">
      <w:pPr>
        <w:pStyle w:val="Bibliography"/>
        <w:rPr>
          <w:rFonts w:cs="Times New Roman"/>
          <w:kern w:val="0"/>
        </w:rPr>
      </w:pPr>
      <w:r w:rsidRPr="009D1BC4">
        <w:rPr>
          <w:rFonts w:cs="Times New Roman"/>
          <w:kern w:val="0"/>
        </w:rPr>
        <w:t>[3]</w:t>
      </w:r>
      <w:r w:rsidRPr="009D1BC4">
        <w:rPr>
          <w:rFonts w:cs="Times New Roman"/>
          <w:kern w:val="0"/>
        </w:rPr>
        <w:tab/>
        <w:t>McMaster-Carr, “303 stainless steel Hubs and Medium (durometer 60D) spiders.” [Online]. Available: https://www.mcmaster.com/catalog/130/1471/3565N43</w:t>
      </w:r>
    </w:p>
    <w:p w14:paraId="7904762B" w14:textId="77777777" w:rsidR="009D1BC4" w:rsidRPr="009D1BC4" w:rsidRDefault="009D1BC4" w:rsidP="009D1BC4">
      <w:pPr>
        <w:pStyle w:val="Bibliography"/>
        <w:rPr>
          <w:rFonts w:cs="Times New Roman"/>
          <w:kern w:val="0"/>
        </w:rPr>
      </w:pPr>
      <w:r w:rsidRPr="009D1BC4">
        <w:rPr>
          <w:rFonts w:cs="Times New Roman"/>
          <w:kern w:val="0"/>
        </w:rPr>
        <w:t>[4]</w:t>
      </w:r>
      <w:r w:rsidRPr="009D1BC4">
        <w:rPr>
          <w:rFonts w:cs="Times New Roman"/>
          <w:kern w:val="0"/>
        </w:rPr>
        <w:tab/>
        <w:t>Can-am, “Heavy-Duty Ratchet Tie-Down.” [Online]. Available: https://can-am-shop.brp.com/off-road/ca/en/715006227-heavy-duty-ratchet-tie-down.html?gad_source=1&amp;gclid=CjwKCAiA6aW6BhBqEiwA6KzDcw9F1cp4KCvVN_U28JGeEZVapkrImkvFx4-XxrjIUtUR-fhj3lq9HhoCzC4QAvD_BwE&amp;gclsrc=aw.ds</w:t>
      </w:r>
    </w:p>
    <w:p w14:paraId="3B364F26" w14:textId="77777777" w:rsidR="009D1BC4" w:rsidRPr="009D1BC4" w:rsidRDefault="009D1BC4" w:rsidP="009D1BC4">
      <w:pPr>
        <w:pStyle w:val="Bibliography"/>
        <w:rPr>
          <w:rFonts w:cs="Times New Roman"/>
          <w:kern w:val="0"/>
        </w:rPr>
      </w:pPr>
      <w:r w:rsidRPr="009D1BC4">
        <w:rPr>
          <w:rFonts w:cs="Times New Roman"/>
          <w:kern w:val="0"/>
        </w:rPr>
        <w:t>[5]</w:t>
      </w:r>
      <w:r w:rsidRPr="009D1BC4">
        <w:rPr>
          <w:rFonts w:cs="Times New Roman"/>
          <w:kern w:val="0"/>
        </w:rPr>
        <w:tab/>
        <w:t>The Home Depot, “6.75 ft. x 8 ft. Heavy-Duty Cargo Net Integrated Mesh Adjustable Load Certified Attachment Straps and Bag Included.” [Online]. Available: https://www.homedepot.com/p/GLADIATOR-Cargo-Nets-6-75-ft-x-8-ft-Heavy-Duty-Cargo-Net-Integrated-Mesh-Adjustable-Load-Certified-Attachment-Straps-and-Bag-Included-MGN-100/301829235</w:t>
      </w:r>
    </w:p>
    <w:p w14:paraId="2D8744A4" w14:textId="77777777" w:rsidR="009D1BC4" w:rsidRPr="009D1BC4" w:rsidRDefault="009D1BC4" w:rsidP="009D1BC4">
      <w:pPr>
        <w:pStyle w:val="Bibliography"/>
        <w:rPr>
          <w:rFonts w:cs="Times New Roman"/>
          <w:kern w:val="0"/>
        </w:rPr>
      </w:pPr>
      <w:r w:rsidRPr="009D1BC4">
        <w:rPr>
          <w:rFonts w:cs="Times New Roman"/>
          <w:kern w:val="0"/>
        </w:rPr>
        <w:t>[6]</w:t>
      </w:r>
      <w:r w:rsidRPr="009D1BC4">
        <w:rPr>
          <w:rFonts w:cs="Times New Roman"/>
          <w:kern w:val="0"/>
        </w:rPr>
        <w:tab/>
        <w:t>T. Hakulinen, F. Havart, P. Ninin, and F. Valentini, “BUILDING AN INTERLOCK: COMPARISON OF TECHNOLOGIES FOR CONSTRUCTING SAFETY INTERLOCKS,” 2015, [Online]. Available: https://cds.cern.ch/record/2213480/files/mopgf132.pdf</w:t>
      </w:r>
    </w:p>
    <w:p w14:paraId="39610745" w14:textId="77777777" w:rsidR="009D1BC4" w:rsidRPr="009D1BC4" w:rsidRDefault="009D1BC4" w:rsidP="009D1BC4">
      <w:pPr>
        <w:pStyle w:val="Bibliography"/>
        <w:rPr>
          <w:rFonts w:cs="Times New Roman"/>
          <w:kern w:val="0"/>
        </w:rPr>
      </w:pPr>
      <w:r w:rsidRPr="009D1BC4">
        <w:rPr>
          <w:rFonts w:cs="Times New Roman"/>
          <w:kern w:val="0"/>
        </w:rPr>
        <w:t>[7]</w:t>
      </w:r>
      <w:r w:rsidRPr="009D1BC4">
        <w:rPr>
          <w:rFonts w:cs="Times New Roman"/>
          <w:kern w:val="0"/>
        </w:rPr>
        <w:tab/>
        <w:t>R. Tatiya, “Civil Excavations and Tunnelling - A Practical Guide (2nd Edition),” ICE Publishing. [Online]. Available: https://app.knovel.com/hotlink/pdf/id:kt011IFBJ1/civil-excavations-tunnelling/pipe-jacking</w:t>
      </w:r>
    </w:p>
    <w:p w14:paraId="5A60A4AD" w14:textId="77777777" w:rsidR="009D1BC4" w:rsidRPr="009D1BC4" w:rsidRDefault="009D1BC4" w:rsidP="009D1BC4">
      <w:pPr>
        <w:pStyle w:val="Bibliography"/>
        <w:rPr>
          <w:rFonts w:cs="Times New Roman"/>
          <w:kern w:val="0"/>
        </w:rPr>
      </w:pPr>
      <w:r w:rsidRPr="009D1BC4">
        <w:rPr>
          <w:rFonts w:cs="Times New Roman"/>
          <w:kern w:val="0"/>
        </w:rPr>
        <w:t>[8]</w:t>
      </w:r>
      <w:r w:rsidRPr="009D1BC4">
        <w:rPr>
          <w:rFonts w:cs="Times New Roman"/>
          <w:kern w:val="0"/>
        </w:rPr>
        <w:tab/>
        <w:t xml:space="preserve">A. Khetwal, J. Rostami, and P. Nelson, </w:t>
      </w:r>
      <w:r w:rsidRPr="009D1BC4">
        <w:rPr>
          <w:rFonts w:cs="Times New Roman"/>
          <w:i/>
          <w:iCs/>
          <w:kern w:val="0"/>
        </w:rPr>
        <w:t>Effect of Muck Transportation System on Overall TBM Performance and Downtimes</w:t>
      </w:r>
      <w:r w:rsidRPr="009D1BC4">
        <w:rPr>
          <w:rFonts w:cs="Times New Roman"/>
          <w:kern w:val="0"/>
        </w:rPr>
        <w:t>. 2021.</w:t>
      </w:r>
    </w:p>
    <w:p w14:paraId="489A6D0B" w14:textId="77777777" w:rsidR="009D1BC4" w:rsidRPr="009D1BC4" w:rsidRDefault="009D1BC4" w:rsidP="009D1BC4">
      <w:pPr>
        <w:pStyle w:val="Bibliography"/>
        <w:rPr>
          <w:rFonts w:cs="Times New Roman"/>
          <w:kern w:val="0"/>
        </w:rPr>
      </w:pPr>
      <w:r w:rsidRPr="009D1BC4">
        <w:rPr>
          <w:rFonts w:cs="Times New Roman"/>
          <w:kern w:val="0"/>
        </w:rPr>
        <w:t>[9]</w:t>
      </w:r>
      <w:r w:rsidRPr="009D1BC4">
        <w:rPr>
          <w:rFonts w:cs="Times New Roman"/>
          <w:kern w:val="0"/>
        </w:rPr>
        <w:tab/>
        <w:t>S. Tang, X. Zhang, Q. Liu, Q. Zhang, X. Li, and H. Wang, “Experimental study on the influences of cutter geometry and material on scraper wear during shield TBM tunnelling in abrasive sandy ground,” vol. 16, no. 2, pp. 410–425, Feb. 2024.</w:t>
      </w:r>
    </w:p>
    <w:p w14:paraId="675623EC" w14:textId="77777777" w:rsidR="009D1BC4" w:rsidRPr="009D1BC4" w:rsidRDefault="009D1BC4" w:rsidP="009D1BC4">
      <w:pPr>
        <w:pStyle w:val="Bibliography"/>
        <w:rPr>
          <w:rFonts w:cs="Times New Roman"/>
          <w:kern w:val="0"/>
        </w:rPr>
      </w:pPr>
      <w:r w:rsidRPr="009D1BC4">
        <w:rPr>
          <w:rFonts w:cs="Times New Roman"/>
          <w:kern w:val="0"/>
        </w:rPr>
        <w:t>[10]</w:t>
      </w:r>
      <w:r w:rsidRPr="009D1BC4">
        <w:rPr>
          <w:rFonts w:cs="Times New Roman"/>
          <w:kern w:val="0"/>
        </w:rPr>
        <w:tab/>
        <w:t>“Gear Systems.” [Online]. Available: https://khkgears.net/new/gear_knowledge/gear_technical_reference/gear_systems.html</w:t>
      </w:r>
    </w:p>
    <w:p w14:paraId="6EAD0845" w14:textId="77777777" w:rsidR="009D1BC4" w:rsidRPr="009D1BC4" w:rsidRDefault="009D1BC4" w:rsidP="009D1BC4">
      <w:pPr>
        <w:pStyle w:val="Bibliography"/>
        <w:rPr>
          <w:rFonts w:cs="Times New Roman"/>
          <w:kern w:val="0"/>
        </w:rPr>
      </w:pPr>
      <w:r w:rsidRPr="009D1BC4">
        <w:rPr>
          <w:rFonts w:cs="Times New Roman"/>
          <w:kern w:val="0"/>
        </w:rPr>
        <w:t>[11]</w:t>
      </w:r>
      <w:r w:rsidRPr="009D1BC4">
        <w:rPr>
          <w:rFonts w:cs="Times New Roman"/>
          <w:kern w:val="0"/>
        </w:rPr>
        <w:tab/>
        <w:t>Terracon Consultants, “Geotechnical Engineering Report.” Summer 2016. [Online]. Available: https://www.bastropedc.org/media/userfiles/subsite_157/files/inset-files/921-main-street-geotechnical-report.pdf</w:t>
      </w:r>
    </w:p>
    <w:p w14:paraId="7F2342B6" w14:textId="77777777" w:rsidR="009D1BC4" w:rsidRPr="009D1BC4" w:rsidRDefault="009D1BC4" w:rsidP="009D1BC4">
      <w:pPr>
        <w:pStyle w:val="Bibliography"/>
        <w:rPr>
          <w:rFonts w:cs="Times New Roman"/>
          <w:kern w:val="0"/>
        </w:rPr>
      </w:pPr>
      <w:r w:rsidRPr="009D1BC4">
        <w:rPr>
          <w:rFonts w:cs="Times New Roman"/>
          <w:kern w:val="0"/>
        </w:rPr>
        <w:t>[12]</w:t>
      </w:r>
      <w:r w:rsidRPr="009D1BC4">
        <w:rPr>
          <w:rFonts w:cs="Times New Roman"/>
          <w:kern w:val="0"/>
        </w:rPr>
        <w:tab/>
        <w:t>R. Mendes and R. Lorandi, “Indicator kriging geostatistical methodology applied to geotechnics project planning”.</w:t>
      </w:r>
    </w:p>
    <w:p w14:paraId="06C345DE" w14:textId="77777777" w:rsidR="009D1BC4" w:rsidRPr="009D1BC4" w:rsidRDefault="009D1BC4" w:rsidP="009D1BC4">
      <w:pPr>
        <w:pStyle w:val="Bibliography"/>
        <w:rPr>
          <w:rFonts w:cs="Times New Roman"/>
          <w:kern w:val="0"/>
        </w:rPr>
      </w:pPr>
      <w:r w:rsidRPr="009D1BC4">
        <w:rPr>
          <w:rFonts w:cs="Times New Roman"/>
          <w:kern w:val="0"/>
        </w:rPr>
        <w:t>[13]</w:t>
      </w:r>
      <w:r w:rsidRPr="009D1BC4">
        <w:rPr>
          <w:rFonts w:cs="Times New Roman"/>
          <w:kern w:val="0"/>
        </w:rPr>
        <w:tab/>
        <w:t>McMaster-Carr, “Metal worms and Worm gears.” [Online]. Available: https://www.mcmaster.com/products/worm-screws/speed-ratio~18-1/component~gear/</w:t>
      </w:r>
    </w:p>
    <w:p w14:paraId="0C5C11F8" w14:textId="77777777" w:rsidR="009D1BC4" w:rsidRPr="009D1BC4" w:rsidRDefault="009D1BC4" w:rsidP="009D1BC4">
      <w:pPr>
        <w:pStyle w:val="Bibliography"/>
        <w:rPr>
          <w:rFonts w:cs="Times New Roman"/>
          <w:kern w:val="0"/>
        </w:rPr>
      </w:pPr>
      <w:r w:rsidRPr="009D1BC4">
        <w:rPr>
          <w:rFonts w:cs="Times New Roman"/>
          <w:kern w:val="0"/>
        </w:rPr>
        <w:t>[14]</w:t>
      </w:r>
      <w:r w:rsidRPr="009D1BC4">
        <w:rPr>
          <w:rFonts w:cs="Times New Roman"/>
          <w:kern w:val="0"/>
        </w:rPr>
        <w:tab/>
        <w:t>B. Grothen, “Optimizing Soft Ground Excavation: Development and Design of EPB and Slurry Cutterheads.” The Robbins Company. [Online]. Available: https://www.robbinstbm.com/wp-content/uploads/2014/08/8_EPBCutterheadDesign_WTC2015.pdf</w:t>
      </w:r>
    </w:p>
    <w:p w14:paraId="432A1309" w14:textId="77777777" w:rsidR="009D1BC4" w:rsidRPr="009D1BC4" w:rsidRDefault="009D1BC4" w:rsidP="009D1BC4">
      <w:pPr>
        <w:pStyle w:val="Bibliography"/>
        <w:rPr>
          <w:rFonts w:cs="Times New Roman"/>
          <w:kern w:val="0"/>
        </w:rPr>
      </w:pPr>
      <w:r w:rsidRPr="009D1BC4">
        <w:rPr>
          <w:rFonts w:cs="Times New Roman"/>
          <w:kern w:val="0"/>
        </w:rPr>
        <w:t>[15]</w:t>
      </w:r>
      <w:r w:rsidRPr="009D1BC4">
        <w:rPr>
          <w:rFonts w:cs="Times New Roman"/>
          <w:kern w:val="0"/>
        </w:rPr>
        <w:tab/>
        <w:t>B. Grothen, “Optimizing Soft Ground Excavation: Development and Design of EPB and Slurry Cutterheads.” [Online]. Available: https://www.robbinstbm.com/wp-content/uploads/2014/08/8_EPBCutterheadDesign_WTC2015.pdf</w:t>
      </w:r>
    </w:p>
    <w:p w14:paraId="40292619" w14:textId="77777777" w:rsidR="009D1BC4" w:rsidRPr="009D1BC4" w:rsidRDefault="009D1BC4" w:rsidP="009D1BC4">
      <w:pPr>
        <w:pStyle w:val="Bibliography"/>
        <w:rPr>
          <w:rFonts w:cs="Times New Roman"/>
          <w:kern w:val="0"/>
        </w:rPr>
      </w:pPr>
      <w:r w:rsidRPr="009D1BC4">
        <w:rPr>
          <w:rFonts w:cs="Times New Roman"/>
          <w:kern w:val="0"/>
        </w:rPr>
        <w:t>[16]</w:t>
      </w:r>
      <w:r w:rsidRPr="009D1BC4">
        <w:rPr>
          <w:rFonts w:cs="Times New Roman"/>
          <w:kern w:val="0"/>
        </w:rPr>
        <w:tab/>
        <w:t>C. D. Hebert and S. W. Hoffman, “Rapid Excavation and Tunneling Conference 2019 Proceedings,” Society for Mining, Metallurgy, and Exploration (SME). [Online]. Available: https://app.knovel.com/hotlink/pdf/id:kt011W23R3/rapid-excavation-tunneling/site-setup-logistics</w:t>
      </w:r>
    </w:p>
    <w:p w14:paraId="05A76128" w14:textId="77777777" w:rsidR="009D1BC4" w:rsidRPr="009D1BC4" w:rsidRDefault="009D1BC4" w:rsidP="009D1BC4">
      <w:pPr>
        <w:pStyle w:val="Bibliography"/>
        <w:rPr>
          <w:rFonts w:cs="Times New Roman"/>
          <w:kern w:val="0"/>
        </w:rPr>
      </w:pPr>
      <w:r w:rsidRPr="009D1BC4">
        <w:rPr>
          <w:rFonts w:cs="Times New Roman"/>
          <w:kern w:val="0"/>
        </w:rPr>
        <w:t>[17]</w:t>
      </w:r>
      <w:r w:rsidRPr="009D1BC4">
        <w:rPr>
          <w:rFonts w:cs="Times New Roman"/>
          <w:kern w:val="0"/>
        </w:rPr>
        <w:tab/>
        <w:t>“Safety switches with Variable Frequency Drives.” Eaton, Nov. 2013. [Online]. Available: https://www.eaton.com/content/dam/eaton/products/industrialcontrols-drives-automation-sensors/variable-frequency-drives/safety-switches-and-motor-disconnects-with-variable-frequency-drives-ap040187en.pdf</w:t>
      </w:r>
    </w:p>
    <w:p w14:paraId="0146E75E" w14:textId="77777777" w:rsidR="009D1BC4" w:rsidRPr="009D1BC4" w:rsidRDefault="009D1BC4" w:rsidP="009D1BC4">
      <w:pPr>
        <w:pStyle w:val="Bibliography"/>
        <w:rPr>
          <w:rFonts w:cs="Times New Roman"/>
          <w:kern w:val="0"/>
        </w:rPr>
      </w:pPr>
      <w:r w:rsidRPr="009D1BC4">
        <w:rPr>
          <w:rFonts w:cs="Times New Roman"/>
          <w:kern w:val="0"/>
        </w:rPr>
        <w:lastRenderedPageBreak/>
        <w:t>[18]</w:t>
      </w:r>
      <w:r w:rsidRPr="009D1BC4">
        <w:rPr>
          <w:rFonts w:cs="Times New Roman"/>
          <w:kern w:val="0"/>
        </w:rPr>
        <w:tab/>
        <w:t>P. Darling, “SME Mining Engineering Handbook (3rd Edition),” Society for Mining, Metallurgy, and Exploration (SME). [Online]. Available: https://app.knovel.com/hotlink/pdf/id:kt008K0S51/sme-mining-engineering/mine-equipment-selection</w:t>
      </w:r>
    </w:p>
    <w:p w14:paraId="1826BE98" w14:textId="77777777" w:rsidR="009D1BC4" w:rsidRPr="009D1BC4" w:rsidRDefault="009D1BC4" w:rsidP="009D1BC4">
      <w:pPr>
        <w:pStyle w:val="Bibliography"/>
        <w:rPr>
          <w:rFonts w:cs="Times New Roman"/>
          <w:kern w:val="0"/>
        </w:rPr>
      </w:pPr>
      <w:r w:rsidRPr="009D1BC4">
        <w:rPr>
          <w:rFonts w:cs="Times New Roman"/>
          <w:kern w:val="0"/>
        </w:rPr>
        <w:t>[19]</w:t>
      </w:r>
      <w:r w:rsidRPr="009D1BC4">
        <w:rPr>
          <w:rFonts w:cs="Times New Roman"/>
          <w:kern w:val="0"/>
        </w:rPr>
        <w:tab/>
        <w:t>B. Celada, J. M. Galera, C. Muniz, and I. Tardaguila, “The Use of the Specific Drilling Energy for Rock Mass Characterisation and TBM Driving During Tunnel Construction.” SYSTRA Subterra, Nov. 2018. [Online]. Available: https://subterra-ing.com/wp-content/uploads/2018/11/TBM_DRIVING_DURING_TUNNEL.pdf</w:t>
      </w:r>
    </w:p>
    <w:p w14:paraId="216A7E9A" w14:textId="77777777" w:rsidR="009D1BC4" w:rsidRPr="009D1BC4" w:rsidRDefault="009D1BC4" w:rsidP="009D1BC4">
      <w:pPr>
        <w:pStyle w:val="Bibliography"/>
        <w:rPr>
          <w:rFonts w:cs="Times New Roman"/>
          <w:kern w:val="0"/>
        </w:rPr>
      </w:pPr>
      <w:r w:rsidRPr="009D1BC4">
        <w:rPr>
          <w:rFonts w:cs="Times New Roman"/>
          <w:kern w:val="0"/>
        </w:rPr>
        <w:t>[20]</w:t>
      </w:r>
      <w:r w:rsidRPr="009D1BC4">
        <w:rPr>
          <w:rFonts w:cs="Times New Roman"/>
          <w:kern w:val="0"/>
        </w:rPr>
        <w:tab/>
        <w:t>Sesame, “Top 5 advantages of Planetary Gearboxes.” [Online]. Available: https://www.santramengineers.com/top-5-advantages-of-planetary-gearboxes/</w:t>
      </w:r>
    </w:p>
    <w:p w14:paraId="0D878D76" w14:textId="77777777" w:rsidR="009D1BC4" w:rsidRPr="009D1BC4" w:rsidRDefault="009D1BC4" w:rsidP="009D1BC4">
      <w:pPr>
        <w:pStyle w:val="Bibliography"/>
        <w:rPr>
          <w:rFonts w:cs="Times New Roman"/>
          <w:kern w:val="0"/>
        </w:rPr>
      </w:pPr>
      <w:r w:rsidRPr="009D1BC4">
        <w:rPr>
          <w:rFonts w:cs="Times New Roman"/>
          <w:kern w:val="0"/>
        </w:rPr>
        <w:t>[21]</w:t>
      </w:r>
      <w:r w:rsidRPr="009D1BC4">
        <w:rPr>
          <w:rFonts w:cs="Times New Roman"/>
          <w:kern w:val="0"/>
        </w:rPr>
        <w:tab/>
        <w:t xml:space="preserve">The Engineering Mindset, </w:t>
      </w:r>
      <w:r w:rsidRPr="009D1BC4">
        <w:rPr>
          <w:rFonts w:cs="Times New Roman"/>
          <w:i/>
          <w:iCs/>
          <w:kern w:val="0"/>
        </w:rPr>
        <w:t>Variable Frequency Drives Explained - VFD Basics IGBT inverter</w:t>
      </w:r>
      <w:r w:rsidRPr="009D1BC4">
        <w:rPr>
          <w:rFonts w:cs="Times New Roman"/>
          <w:kern w:val="0"/>
        </w:rPr>
        <w:t>, (Apr. 01, 2020). [Online Video]. Available: https://www.youtube.com/watch?v=yEPe7RDtkgo&amp;t=618s</w:t>
      </w:r>
    </w:p>
    <w:p w14:paraId="1241BB3E" w14:textId="5F62879D" w:rsidR="00BD73DA" w:rsidRPr="00716EF3" w:rsidRDefault="008371E4" w:rsidP="00BE395A">
      <w:r>
        <w:fldChar w:fldCharType="end"/>
      </w:r>
    </w:p>
    <w:sectPr w:rsidR="00BD73DA" w:rsidRPr="00716EF3" w:rsidSect="00581929">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131" w:author="Peter Bremermann" w:date="2024-11-18T21:39:00Z" w:initials="PB">
    <w:p w14:paraId="27BC446D" w14:textId="77777777" w:rsidR="007E6F61" w:rsidRDefault="007E6F61" w:rsidP="007E6F61">
      <w:pPr>
        <w:pStyle w:val="CommentText"/>
      </w:pPr>
      <w:r>
        <w:rPr>
          <w:rStyle w:val="CommentReference"/>
        </w:rPr>
        <w:annotationRef/>
      </w:r>
      <w:r>
        <w:t>Maybe FEA analysis if we can get it done</w:t>
      </w:r>
    </w:p>
  </w:comment>
  <w:comment w:id="138" w:author="Peter Bremermann" w:date="2024-11-18T18:23:00Z" w:initials="PB">
    <w:p w14:paraId="17F9DF8D" w14:textId="32F12AC5" w:rsidR="00A605A1" w:rsidRDefault="00A605A1" w:rsidP="00A605A1">
      <w:pPr>
        <w:pStyle w:val="CommentText"/>
      </w:pPr>
      <w:r>
        <w:rPr>
          <w:rStyle w:val="CommentReference"/>
        </w:rPr>
        <w:annotationRef/>
      </w:r>
      <w:r>
        <w:fldChar w:fldCharType="begin"/>
      </w:r>
      <w:r>
        <w:instrText>HYPERLINK "mailto:22gj10@queensu.ca"</w:instrText>
      </w:r>
      <w:bookmarkStart w:id="139" w:name="_@_DC9196D8E5E2493B932B04D40FED1B95Z"/>
      <w:r>
        <w:fldChar w:fldCharType="separate"/>
      </w:r>
      <w:bookmarkEnd w:id="139"/>
      <w:r w:rsidRPr="00A605A1">
        <w:rPr>
          <w:rStyle w:val="Mention"/>
          <w:noProof/>
        </w:rPr>
        <w:t>@Kimberly Balayar</w:t>
      </w:r>
      <w:r>
        <w:fldChar w:fldCharType="end"/>
      </w:r>
      <w:r>
        <w:t xml:space="preserve">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27BC446D" w15:done="0"/>
  <w15:commentEx w15:paraId="17F9DF8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A2C0A7C" w16cex:dateUtc="2024-11-19T02:39:00Z"/>
  <w16cex:commentExtensible w16cex:durableId="74E6A297" w16cex:dateUtc="2024-11-18T23:2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27BC446D" w16cid:durableId="3A2C0A7C"/>
  <w16cid:commentId w16cid:paraId="17F9DF8D" w16cid:durableId="74E6A29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F1E71A7" w14:textId="77777777" w:rsidR="003073BC" w:rsidRDefault="003073BC" w:rsidP="001862B5">
      <w:pPr>
        <w:spacing w:after="0" w:line="240" w:lineRule="auto"/>
      </w:pPr>
      <w:r>
        <w:separator/>
      </w:r>
    </w:p>
  </w:endnote>
  <w:endnote w:type="continuationSeparator" w:id="0">
    <w:p w14:paraId="4BDB83E7" w14:textId="77777777" w:rsidR="003073BC" w:rsidRDefault="003073BC" w:rsidP="001862B5">
      <w:pPr>
        <w:spacing w:after="0" w:line="240" w:lineRule="auto"/>
      </w:pPr>
      <w:r>
        <w:continuationSeparator/>
      </w:r>
    </w:p>
  </w:endnote>
  <w:endnote w:type="continuationNotice" w:id="1">
    <w:p w14:paraId="62A47FD6" w14:textId="77777777" w:rsidR="003073BC" w:rsidRDefault="003073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venir Next">
    <w:altName w:val="Calibri"/>
    <w:charset w:val="00"/>
    <w:family w:val="swiss"/>
    <w:pitch w:val="variable"/>
    <w:sig w:usb0="8000002F" w:usb1="5000204A" w:usb2="00000000" w:usb3="00000000" w:csb0="0000009B" w:csb1="00000000"/>
  </w:font>
  <w:font w:name="Avenir Next Demi Bold">
    <w:altName w:val="Calibri"/>
    <w:charset w:val="00"/>
    <w:family w:val="swiss"/>
    <w:pitch w:val="variable"/>
    <w:sig w:usb0="8000002F" w:usb1="5000204A" w:usb2="00000000" w:usb3="00000000" w:csb0="0000009B" w:csb1="00000000"/>
  </w:font>
  <w:font w:name="Yu Mincho">
    <w:altName w:val="游明朝"/>
    <w:charset w:val="80"/>
    <w:family w:val="roman"/>
    <w:pitch w:val="variable"/>
    <w:sig w:usb0="800002E7" w:usb1="2AC7FCFF" w:usb2="00000012" w:usb3="00000000" w:csb0="0002009F" w:csb1="00000000"/>
  </w:font>
  <w:font w:name="Century Gothic">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01019654"/>
      <w:docPartObj>
        <w:docPartGallery w:val="Page Numbers (Bottom of Page)"/>
        <w:docPartUnique/>
      </w:docPartObj>
    </w:sdtPr>
    <w:sdtEndPr>
      <w:rPr>
        <w:rStyle w:val="PageNumber"/>
      </w:rPr>
    </w:sdtEndPr>
    <w:sdtContent>
      <w:p w14:paraId="73253933" w14:textId="6AAB7F8F" w:rsidR="00DF0BEE" w:rsidRDefault="00DF0B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C53BA77" w14:textId="77777777" w:rsidR="005C7F2B" w:rsidRDefault="005C7F2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2022226184"/>
      <w:docPartObj>
        <w:docPartGallery w:val="Page Numbers (Bottom of Page)"/>
        <w:docPartUnique/>
      </w:docPartObj>
    </w:sdtPr>
    <w:sdtEndPr>
      <w:rPr>
        <w:rStyle w:val="PageNumber"/>
      </w:rPr>
    </w:sdtEndPr>
    <w:sdtContent>
      <w:p w14:paraId="3BAC3F3C" w14:textId="5AE81E60" w:rsidR="00DF0BEE" w:rsidRDefault="00DF0B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4195A5B" w14:textId="77777777" w:rsidR="005C7F2B" w:rsidRDefault="005C7F2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70060987"/>
      <w:docPartObj>
        <w:docPartGallery w:val="Page Numbers (Bottom of Page)"/>
        <w:docPartUnique/>
      </w:docPartObj>
    </w:sdtPr>
    <w:sdtEndPr>
      <w:rPr>
        <w:noProof/>
      </w:rPr>
    </w:sdtEndPr>
    <w:sdtContent>
      <w:p w14:paraId="2C08FEA5" w14:textId="580872DF" w:rsidR="00CF05B1" w:rsidRDefault="00CF05B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9647B04" w14:textId="77777777" w:rsidR="00CF05B1" w:rsidRDefault="00CF05B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99A395" w14:textId="77777777" w:rsidR="003073BC" w:rsidRDefault="003073BC" w:rsidP="001862B5">
      <w:pPr>
        <w:spacing w:after="0" w:line="240" w:lineRule="auto"/>
      </w:pPr>
      <w:r>
        <w:separator/>
      </w:r>
    </w:p>
  </w:footnote>
  <w:footnote w:type="continuationSeparator" w:id="0">
    <w:p w14:paraId="2B0416C0" w14:textId="77777777" w:rsidR="003073BC" w:rsidRDefault="003073BC" w:rsidP="001862B5">
      <w:pPr>
        <w:spacing w:after="0" w:line="240" w:lineRule="auto"/>
      </w:pPr>
      <w:r>
        <w:continuationSeparator/>
      </w:r>
    </w:p>
  </w:footnote>
  <w:footnote w:type="continuationNotice" w:id="1">
    <w:p w14:paraId="5A19097E" w14:textId="77777777" w:rsidR="003073BC" w:rsidRDefault="003073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BA124" w14:textId="2D0E55D1" w:rsidR="001862B5" w:rsidRDefault="004B40CE" w:rsidP="004B40CE">
    <w:pPr>
      <w:pStyle w:val="Header"/>
      <w:jc w:val="right"/>
    </w:pPr>
    <w:r>
      <w:rPr>
        <w:noProof/>
      </w:rPr>
      <w:drawing>
        <wp:inline distT="0" distB="0" distL="0" distR="0" wp14:anchorId="4C5FAF51" wp14:editId="0DD59450">
          <wp:extent cx="1249101" cy="245684"/>
          <wp:effectExtent l="0" t="0" r="0" b="0"/>
          <wp:docPr id="943809489" name="Picture 33" descr="A black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809489" name="Picture 33" descr="A black background with red tex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1398268" cy="275024"/>
                  </a:xfrm>
                  <a:prstGeom prst="rect">
                    <a:avLst/>
                  </a:prstGeom>
                </pic:spPr>
              </pic:pic>
            </a:graphicData>
          </a:graphic>
        </wp:inline>
      </w:drawing>
    </w:r>
    <w:r w:rsidR="00830DB8">
      <w:rPr>
        <w:noProof/>
      </w:rPr>
      <w:drawing>
        <wp:anchor distT="0" distB="0" distL="114300" distR="114300" simplePos="0" relativeHeight="251658752" behindDoc="0" locked="0" layoutInCell="1" allowOverlap="0" wp14:anchorId="09945812" wp14:editId="19FEF923">
          <wp:simplePos x="0" y="0"/>
          <wp:positionH relativeFrom="page">
            <wp:posOffset>914400</wp:posOffset>
          </wp:positionH>
          <wp:positionV relativeFrom="page">
            <wp:posOffset>325120</wp:posOffset>
          </wp:positionV>
          <wp:extent cx="1446663" cy="589278"/>
          <wp:effectExtent l="0" t="0" r="1270" b="0"/>
          <wp:wrapSquare wrapText="bothSides"/>
          <wp:docPr id="1664290988" name="Picture 1664290988" descr="A logo for a university&#10;&#10;Description automatically generated"/>
          <wp:cNvGraphicFramePr/>
          <a:graphic xmlns:a="http://schemas.openxmlformats.org/drawingml/2006/main">
            <a:graphicData uri="http://schemas.openxmlformats.org/drawingml/2006/picture">
              <pic:pic xmlns:pic="http://schemas.openxmlformats.org/drawingml/2006/picture">
                <pic:nvPicPr>
                  <pic:cNvPr id="1664290988" name="Picture 1664290988" descr="A logo for a university&#10;&#10;Description automatically generated"/>
                  <pic:cNvPicPr/>
                </pic:nvPicPr>
                <pic:blipFill>
                  <a:blip r:embed="rId2"/>
                  <a:stretch>
                    <a:fillRect/>
                  </a:stretch>
                </pic:blipFill>
                <pic:spPr>
                  <a:xfrm>
                    <a:off x="0" y="0"/>
                    <a:ext cx="1446663" cy="589278"/>
                  </a:xfrm>
                  <a:prstGeom prst="rect">
                    <a:avLst/>
                  </a:prstGeom>
                </pic:spPr>
              </pic:pic>
            </a:graphicData>
          </a:graphic>
          <wp14:sizeRelH relativeFrom="margin">
            <wp14:pctWidth>0</wp14:pctWidth>
          </wp14:sizeRelH>
          <wp14:sizeRelV relativeFrom="margin">
            <wp14:pctHeight>0</wp14:pctHeight>
          </wp14:sizeRelV>
        </wp:anchor>
      </w:drawing>
    </w:r>
  </w:p>
</w:hdr>
</file>

<file path=word/intelligence2.xml><?xml version="1.0" encoding="utf-8"?>
<int2:intelligence xmlns:int2="http://schemas.microsoft.com/office/intelligence/2020/intelligence" xmlns:oel="http://schemas.microsoft.com/office/2019/extlst">
  <int2:observations>
    <int2:textHash int2:hashCode="25lGdTJf4Ejkji" int2:id="POMSLSyr">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26FFE"/>
    <w:multiLevelType w:val="multilevel"/>
    <w:tmpl w:val="96CEDB56"/>
    <w:lvl w:ilvl="0">
      <w:start w:val="1"/>
      <w:numFmt w:val="decimal"/>
      <w:lvlText w:val="%1."/>
      <w:lvlJc w:val="left"/>
      <w:pPr>
        <w:ind w:left="720" w:hanging="360"/>
      </w:pPr>
      <w:rPr>
        <w:rFonts w:asciiTheme="majorHAnsi" w:eastAsiaTheme="majorEastAsia" w:hAnsiTheme="majorHAnsi" w:cstheme="majorBidi"/>
      </w:rPr>
    </w:lvl>
    <w:lvl w:ilvl="1">
      <w:start w:val="1"/>
      <w:numFmt w:val="decimal"/>
      <w:isLgl/>
      <w:lvlText w:val="%1.%2"/>
      <w:lvlJc w:val="left"/>
      <w:pPr>
        <w:ind w:left="622"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 w15:restartNumberingAfterBreak="0">
    <w:nsid w:val="038127A0"/>
    <w:multiLevelType w:val="hybridMultilevel"/>
    <w:tmpl w:val="DD7460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240FD"/>
    <w:multiLevelType w:val="multilevel"/>
    <w:tmpl w:val="E592C72C"/>
    <w:lvl w:ilvl="0">
      <w:start w:val="6"/>
      <w:numFmt w:val="decimal"/>
      <w:lvlText w:val="%1"/>
      <w:lvlJc w:val="left"/>
      <w:pPr>
        <w:ind w:left="413" w:hanging="413"/>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083C2069"/>
    <w:multiLevelType w:val="hybridMultilevel"/>
    <w:tmpl w:val="3C1666DC"/>
    <w:lvl w:ilvl="0" w:tplc="6D221030">
      <w:start w:val="1"/>
      <w:numFmt w:val="bullet"/>
      <w:lvlText w:val="-"/>
      <w:lvlJc w:val="left"/>
      <w:pPr>
        <w:tabs>
          <w:tab w:val="num" w:pos="720"/>
        </w:tabs>
        <w:ind w:left="720"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8BCA388"/>
    <w:multiLevelType w:val="hybridMultilevel"/>
    <w:tmpl w:val="FFFFFFFF"/>
    <w:lvl w:ilvl="0" w:tplc="7F882A58">
      <w:start w:val="1"/>
      <w:numFmt w:val="bullet"/>
      <w:lvlText w:val="-"/>
      <w:lvlJc w:val="left"/>
      <w:pPr>
        <w:ind w:left="720" w:hanging="360"/>
      </w:pPr>
      <w:rPr>
        <w:rFonts w:ascii="Aptos" w:hAnsi="Aptos" w:hint="default"/>
      </w:rPr>
    </w:lvl>
    <w:lvl w:ilvl="1" w:tplc="BC663722">
      <w:start w:val="1"/>
      <w:numFmt w:val="bullet"/>
      <w:lvlText w:val="o"/>
      <w:lvlJc w:val="left"/>
      <w:pPr>
        <w:ind w:left="1440" w:hanging="360"/>
      </w:pPr>
      <w:rPr>
        <w:rFonts w:ascii="Courier New" w:hAnsi="Courier New" w:hint="default"/>
      </w:rPr>
    </w:lvl>
    <w:lvl w:ilvl="2" w:tplc="A1362D18">
      <w:start w:val="1"/>
      <w:numFmt w:val="bullet"/>
      <w:lvlText w:val=""/>
      <w:lvlJc w:val="left"/>
      <w:pPr>
        <w:ind w:left="2160" w:hanging="360"/>
      </w:pPr>
      <w:rPr>
        <w:rFonts w:ascii="Wingdings" w:hAnsi="Wingdings" w:hint="default"/>
      </w:rPr>
    </w:lvl>
    <w:lvl w:ilvl="3" w:tplc="77F0D7B6">
      <w:start w:val="1"/>
      <w:numFmt w:val="bullet"/>
      <w:lvlText w:val=""/>
      <w:lvlJc w:val="left"/>
      <w:pPr>
        <w:ind w:left="2880" w:hanging="360"/>
      </w:pPr>
      <w:rPr>
        <w:rFonts w:ascii="Symbol" w:hAnsi="Symbol" w:hint="default"/>
      </w:rPr>
    </w:lvl>
    <w:lvl w:ilvl="4" w:tplc="0C28DA6E">
      <w:start w:val="1"/>
      <w:numFmt w:val="bullet"/>
      <w:lvlText w:val="o"/>
      <w:lvlJc w:val="left"/>
      <w:pPr>
        <w:ind w:left="3600" w:hanging="360"/>
      </w:pPr>
      <w:rPr>
        <w:rFonts w:ascii="Courier New" w:hAnsi="Courier New" w:hint="default"/>
      </w:rPr>
    </w:lvl>
    <w:lvl w:ilvl="5" w:tplc="5786338C">
      <w:start w:val="1"/>
      <w:numFmt w:val="bullet"/>
      <w:lvlText w:val=""/>
      <w:lvlJc w:val="left"/>
      <w:pPr>
        <w:ind w:left="4320" w:hanging="360"/>
      </w:pPr>
      <w:rPr>
        <w:rFonts w:ascii="Wingdings" w:hAnsi="Wingdings" w:hint="default"/>
      </w:rPr>
    </w:lvl>
    <w:lvl w:ilvl="6" w:tplc="F1C6CF4C">
      <w:start w:val="1"/>
      <w:numFmt w:val="bullet"/>
      <w:lvlText w:val=""/>
      <w:lvlJc w:val="left"/>
      <w:pPr>
        <w:ind w:left="5040" w:hanging="360"/>
      </w:pPr>
      <w:rPr>
        <w:rFonts w:ascii="Symbol" w:hAnsi="Symbol" w:hint="default"/>
      </w:rPr>
    </w:lvl>
    <w:lvl w:ilvl="7" w:tplc="294CD07C">
      <w:start w:val="1"/>
      <w:numFmt w:val="bullet"/>
      <w:lvlText w:val="o"/>
      <w:lvlJc w:val="left"/>
      <w:pPr>
        <w:ind w:left="5760" w:hanging="360"/>
      </w:pPr>
      <w:rPr>
        <w:rFonts w:ascii="Courier New" w:hAnsi="Courier New" w:hint="default"/>
      </w:rPr>
    </w:lvl>
    <w:lvl w:ilvl="8" w:tplc="E19C9E30">
      <w:start w:val="1"/>
      <w:numFmt w:val="bullet"/>
      <w:lvlText w:val=""/>
      <w:lvlJc w:val="left"/>
      <w:pPr>
        <w:ind w:left="6480" w:hanging="360"/>
      </w:pPr>
      <w:rPr>
        <w:rFonts w:ascii="Wingdings" w:hAnsi="Wingdings" w:hint="default"/>
      </w:rPr>
    </w:lvl>
  </w:abstractNum>
  <w:abstractNum w:abstractNumId="5" w15:restartNumberingAfterBreak="0">
    <w:nsid w:val="0D314ACA"/>
    <w:multiLevelType w:val="multilevel"/>
    <w:tmpl w:val="FAD8CC4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F195DCD"/>
    <w:multiLevelType w:val="hybridMultilevel"/>
    <w:tmpl w:val="87BE1F90"/>
    <w:lvl w:ilvl="0" w:tplc="37C28A48">
      <w:start w:val="1"/>
      <w:numFmt w:val="lowerRoman"/>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0EF51C8"/>
    <w:multiLevelType w:val="hybridMultilevel"/>
    <w:tmpl w:val="75AA75D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1906D38"/>
    <w:multiLevelType w:val="multilevel"/>
    <w:tmpl w:val="BBC62614"/>
    <w:lvl w:ilvl="0">
      <w:start w:val="12"/>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9" w15:restartNumberingAfterBreak="0">
    <w:nsid w:val="1AD171A0"/>
    <w:multiLevelType w:val="hybridMultilevel"/>
    <w:tmpl w:val="0F266D5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B2976CA"/>
    <w:multiLevelType w:val="hybridMultilevel"/>
    <w:tmpl w:val="FFFFFFFF"/>
    <w:lvl w:ilvl="0" w:tplc="8F648B7A">
      <w:start w:val="1"/>
      <w:numFmt w:val="bullet"/>
      <w:lvlText w:val="-"/>
      <w:lvlJc w:val="left"/>
      <w:pPr>
        <w:ind w:left="720" w:hanging="360"/>
      </w:pPr>
      <w:rPr>
        <w:rFonts w:ascii="Aptos" w:hAnsi="Aptos" w:hint="default"/>
      </w:rPr>
    </w:lvl>
    <w:lvl w:ilvl="1" w:tplc="5880953A">
      <w:start w:val="1"/>
      <w:numFmt w:val="bullet"/>
      <w:lvlText w:val="o"/>
      <w:lvlJc w:val="left"/>
      <w:pPr>
        <w:ind w:left="1440" w:hanging="360"/>
      </w:pPr>
      <w:rPr>
        <w:rFonts w:ascii="Courier New" w:hAnsi="Courier New" w:hint="default"/>
      </w:rPr>
    </w:lvl>
    <w:lvl w:ilvl="2" w:tplc="4FF26EEC">
      <w:start w:val="1"/>
      <w:numFmt w:val="bullet"/>
      <w:lvlText w:val=""/>
      <w:lvlJc w:val="left"/>
      <w:pPr>
        <w:ind w:left="2160" w:hanging="360"/>
      </w:pPr>
      <w:rPr>
        <w:rFonts w:ascii="Wingdings" w:hAnsi="Wingdings" w:hint="default"/>
      </w:rPr>
    </w:lvl>
    <w:lvl w:ilvl="3" w:tplc="F6189102">
      <w:start w:val="1"/>
      <w:numFmt w:val="bullet"/>
      <w:lvlText w:val=""/>
      <w:lvlJc w:val="left"/>
      <w:pPr>
        <w:ind w:left="2880" w:hanging="360"/>
      </w:pPr>
      <w:rPr>
        <w:rFonts w:ascii="Symbol" w:hAnsi="Symbol" w:hint="default"/>
      </w:rPr>
    </w:lvl>
    <w:lvl w:ilvl="4" w:tplc="7BEC9826">
      <w:start w:val="1"/>
      <w:numFmt w:val="bullet"/>
      <w:lvlText w:val="o"/>
      <w:lvlJc w:val="left"/>
      <w:pPr>
        <w:ind w:left="3600" w:hanging="360"/>
      </w:pPr>
      <w:rPr>
        <w:rFonts w:ascii="Courier New" w:hAnsi="Courier New" w:hint="default"/>
      </w:rPr>
    </w:lvl>
    <w:lvl w:ilvl="5" w:tplc="6C905E38">
      <w:start w:val="1"/>
      <w:numFmt w:val="bullet"/>
      <w:lvlText w:val=""/>
      <w:lvlJc w:val="left"/>
      <w:pPr>
        <w:ind w:left="4320" w:hanging="360"/>
      </w:pPr>
      <w:rPr>
        <w:rFonts w:ascii="Wingdings" w:hAnsi="Wingdings" w:hint="default"/>
      </w:rPr>
    </w:lvl>
    <w:lvl w:ilvl="6" w:tplc="E0C8F268">
      <w:start w:val="1"/>
      <w:numFmt w:val="bullet"/>
      <w:lvlText w:val=""/>
      <w:lvlJc w:val="left"/>
      <w:pPr>
        <w:ind w:left="5040" w:hanging="360"/>
      </w:pPr>
      <w:rPr>
        <w:rFonts w:ascii="Symbol" w:hAnsi="Symbol" w:hint="default"/>
      </w:rPr>
    </w:lvl>
    <w:lvl w:ilvl="7" w:tplc="27288F32">
      <w:start w:val="1"/>
      <w:numFmt w:val="bullet"/>
      <w:lvlText w:val="o"/>
      <w:lvlJc w:val="left"/>
      <w:pPr>
        <w:ind w:left="5760" w:hanging="360"/>
      </w:pPr>
      <w:rPr>
        <w:rFonts w:ascii="Courier New" w:hAnsi="Courier New" w:hint="default"/>
      </w:rPr>
    </w:lvl>
    <w:lvl w:ilvl="8" w:tplc="E77ACDD4">
      <w:start w:val="1"/>
      <w:numFmt w:val="bullet"/>
      <w:lvlText w:val=""/>
      <w:lvlJc w:val="left"/>
      <w:pPr>
        <w:ind w:left="6480" w:hanging="360"/>
      </w:pPr>
      <w:rPr>
        <w:rFonts w:ascii="Wingdings" w:hAnsi="Wingdings" w:hint="default"/>
      </w:rPr>
    </w:lvl>
  </w:abstractNum>
  <w:abstractNum w:abstractNumId="11" w15:restartNumberingAfterBreak="0">
    <w:nsid w:val="1D546336"/>
    <w:multiLevelType w:val="multilevel"/>
    <w:tmpl w:val="D01EBF14"/>
    <w:lvl w:ilvl="0">
      <w:start w:val="1"/>
      <w:numFmt w:val="decimal"/>
      <w:lvlText w:val="%1."/>
      <w:lvlJc w:val="left"/>
      <w:pPr>
        <w:ind w:left="720" w:hanging="360"/>
      </w:pPr>
    </w:lvl>
    <w:lvl w:ilvl="1">
      <w:start w:val="4"/>
      <w:numFmt w:val="decimal"/>
      <w:isLgl/>
      <w:lvlText w:val="%1.%2"/>
      <w:lvlJc w:val="left"/>
      <w:pPr>
        <w:ind w:left="833" w:hanging="473"/>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1FD972A5"/>
    <w:multiLevelType w:val="hybridMultilevel"/>
    <w:tmpl w:val="ABD20B30"/>
    <w:lvl w:ilvl="0" w:tplc="6D221030">
      <w:start w:val="1"/>
      <w:numFmt w:val="bullet"/>
      <w:lvlText w:val="-"/>
      <w:lvlJc w:val="left"/>
      <w:pPr>
        <w:tabs>
          <w:tab w:val="num" w:pos="720"/>
        </w:tabs>
        <w:ind w:left="720" w:hanging="360"/>
      </w:pPr>
      <w:rPr>
        <w:rFonts w:ascii="Symbol" w:hAnsi="Symbol" w:hint="default"/>
        <w:sz w:val="20"/>
      </w:rPr>
    </w:lvl>
    <w:lvl w:ilvl="1" w:tplc="487AD7B0">
      <w:start w:val="1"/>
      <w:numFmt w:val="bullet"/>
      <w:lvlText w:val="o"/>
      <w:lvlJc w:val="left"/>
      <w:pPr>
        <w:ind w:left="1440" w:hanging="360"/>
      </w:pPr>
      <w:rPr>
        <w:rFonts w:ascii="Symbol" w:hAnsi="Symbol" w:hint="default"/>
      </w:rPr>
    </w:lvl>
    <w:lvl w:ilvl="2" w:tplc="F7BED534" w:tentative="1">
      <w:start w:val="1"/>
      <w:numFmt w:val="bullet"/>
      <w:lvlText w:val=""/>
      <w:lvlJc w:val="left"/>
      <w:pPr>
        <w:tabs>
          <w:tab w:val="num" w:pos="2160"/>
        </w:tabs>
        <w:ind w:left="2160" w:hanging="360"/>
      </w:pPr>
      <w:rPr>
        <w:rFonts w:ascii="Wingdings" w:hAnsi="Wingdings" w:hint="default"/>
        <w:sz w:val="20"/>
      </w:rPr>
    </w:lvl>
    <w:lvl w:ilvl="3" w:tplc="B43AACB4" w:tentative="1">
      <w:start w:val="1"/>
      <w:numFmt w:val="bullet"/>
      <w:lvlText w:val=""/>
      <w:lvlJc w:val="left"/>
      <w:pPr>
        <w:tabs>
          <w:tab w:val="num" w:pos="2880"/>
        </w:tabs>
        <w:ind w:left="2880" w:hanging="360"/>
      </w:pPr>
      <w:rPr>
        <w:rFonts w:ascii="Wingdings" w:hAnsi="Wingdings" w:hint="default"/>
        <w:sz w:val="20"/>
      </w:rPr>
    </w:lvl>
    <w:lvl w:ilvl="4" w:tplc="FF447F00" w:tentative="1">
      <w:start w:val="1"/>
      <w:numFmt w:val="bullet"/>
      <w:lvlText w:val=""/>
      <w:lvlJc w:val="left"/>
      <w:pPr>
        <w:tabs>
          <w:tab w:val="num" w:pos="3600"/>
        </w:tabs>
        <w:ind w:left="3600" w:hanging="360"/>
      </w:pPr>
      <w:rPr>
        <w:rFonts w:ascii="Wingdings" w:hAnsi="Wingdings" w:hint="default"/>
        <w:sz w:val="20"/>
      </w:rPr>
    </w:lvl>
    <w:lvl w:ilvl="5" w:tplc="C2DC177E" w:tentative="1">
      <w:start w:val="1"/>
      <w:numFmt w:val="bullet"/>
      <w:lvlText w:val=""/>
      <w:lvlJc w:val="left"/>
      <w:pPr>
        <w:tabs>
          <w:tab w:val="num" w:pos="4320"/>
        </w:tabs>
        <w:ind w:left="4320" w:hanging="360"/>
      </w:pPr>
      <w:rPr>
        <w:rFonts w:ascii="Wingdings" w:hAnsi="Wingdings" w:hint="default"/>
        <w:sz w:val="20"/>
      </w:rPr>
    </w:lvl>
    <w:lvl w:ilvl="6" w:tplc="8A66FDC8" w:tentative="1">
      <w:start w:val="1"/>
      <w:numFmt w:val="bullet"/>
      <w:lvlText w:val=""/>
      <w:lvlJc w:val="left"/>
      <w:pPr>
        <w:tabs>
          <w:tab w:val="num" w:pos="5040"/>
        </w:tabs>
        <w:ind w:left="5040" w:hanging="360"/>
      </w:pPr>
      <w:rPr>
        <w:rFonts w:ascii="Wingdings" w:hAnsi="Wingdings" w:hint="default"/>
        <w:sz w:val="20"/>
      </w:rPr>
    </w:lvl>
    <w:lvl w:ilvl="7" w:tplc="7C0A27E0" w:tentative="1">
      <w:start w:val="1"/>
      <w:numFmt w:val="bullet"/>
      <w:lvlText w:val=""/>
      <w:lvlJc w:val="left"/>
      <w:pPr>
        <w:tabs>
          <w:tab w:val="num" w:pos="5760"/>
        </w:tabs>
        <w:ind w:left="5760" w:hanging="360"/>
      </w:pPr>
      <w:rPr>
        <w:rFonts w:ascii="Wingdings" w:hAnsi="Wingdings" w:hint="default"/>
        <w:sz w:val="20"/>
      </w:rPr>
    </w:lvl>
    <w:lvl w:ilvl="8" w:tplc="3A8EA8E4"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41734AA"/>
    <w:multiLevelType w:val="hybridMultilevel"/>
    <w:tmpl w:val="5866955E"/>
    <w:lvl w:ilvl="0" w:tplc="9C561C02">
      <w:start w:val="1"/>
      <w:numFmt w:val="bullet"/>
      <w:lvlText w:val=""/>
      <w:lvlJc w:val="left"/>
      <w:pPr>
        <w:ind w:left="1080" w:hanging="360"/>
      </w:pPr>
      <w:rPr>
        <w:rFonts w:ascii="Symbol" w:hAnsi="Symbol"/>
      </w:rPr>
    </w:lvl>
    <w:lvl w:ilvl="1" w:tplc="E5A22D9A">
      <w:start w:val="1"/>
      <w:numFmt w:val="bullet"/>
      <w:lvlText w:val=""/>
      <w:lvlJc w:val="left"/>
      <w:pPr>
        <w:ind w:left="1080" w:hanging="360"/>
      </w:pPr>
      <w:rPr>
        <w:rFonts w:ascii="Symbol" w:hAnsi="Symbol"/>
      </w:rPr>
    </w:lvl>
    <w:lvl w:ilvl="2" w:tplc="B6EC2EC4">
      <w:start w:val="1"/>
      <w:numFmt w:val="bullet"/>
      <w:lvlText w:val=""/>
      <w:lvlJc w:val="left"/>
      <w:pPr>
        <w:ind w:left="1080" w:hanging="360"/>
      </w:pPr>
      <w:rPr>
        <w:rFonts w:ascii="Symbol" w:hAnsi="Symbol"/>
      </w:rPr>
    </w:lvl>
    <w:lvl w:ilvl="3" w:tplc="8E12E5CC">
      <w:start w:val="1"/>
      <w:numFmt w:val="bullet"/>
      <w:lvlText w:val=""/>
      <w:lvlJc w:val="left"/>
      <w:pPr>
        <w:ind w:left="1080" w:hanging="360"/>
      </w:pPr>
      <w:rPr>
        <w:rFonts w:ascii="Symbol" w:hAnsi="Symbol"/>
      </w:rPr>
    </w:lvl>
    <w:lvl w:ilvl="4" w:tplc="7A92B896">
      <w:start w:val="1"/>
      <w:numFmt w:val="bullet"/>
      <w:lvlText w:val=""/>
      <w:lvlJc w:val="left"/>
      <w:pPr>
        <w:ind w:left="1080" w:hanging="360"/>
      </w:pPr>
      <w:rPr>
        <w:rFonts w:ascii="Symbol" w:hAnsi="Symbol"/>
      </w:rPr>
    </w:lvl>
    <w:lvl w:ilvl="5" w:tplc="EBF843FC">
      <w:start w:val="1"/>
      <w:numFmt w:val="bullet"/>
      <w:lvlText w:val=""/>
      <w:lvlJc w:val="left"/>
      <w:pPr>
        <w:ind w:left="1080" w:hanging="360"/>
      </w:pPr>
      <w:rPr>
        <w:rFonts w:ascii="Symbol" w:hAnsi="Symbol"/>
      </w:rPr>
    </w:lvl>
    <w:lvl w:ilvl="6" w:tplc="7DEE77C0">
      <w:start w:val="1"/>
      <w:numFmt w:val="bullet"/>
      <w:lvlText w:val=""/>
      <w:lvlJc w:val="left"/>
      <w:pPr>
        <w:ind w:left="1080" w:hanging="360"/>
      </w:pPr>
      <w:rPr>
        <w:rFonts w:ascii="Symbol" w:hAnsi="Symbol"/>
      </w:rPr>
    </w:lvl>
    <w:lvl w:ilvl="7" w:tplc="801C223C">
      <w:start w:val="1"/>
      <w:numFmt w:val="bullet"/>
      <w:lvlText w:val=""/>
      <w:lvlJc w:val="left"/>
      <w:pPr>
        <w:ind w:left="1080" w:hanging="360"/>
      </w:pPr>
      <w:rPr>
        <w:rFonts w:ascii="Symbol" w:hAnsi="Symbol"/>
      </w:rPr>
    </w:lvl>
    <w:lvl w:ilvl="8" w:tplc="BFD4A768">
      <w:start w:val="1"/>
      <w:numFmt w:val="bullet"/>
      <w:lvlText w:val=""/>
      <w:lvlJc w:val="left"/>
      <w:pPr>
        <w:ind w:left="1080" w:hanging="360"/>
      </w:pPr>
      <w:rPr>
        <w:rFonts w:ascii="Symbol" w:hAnsi="Symbol"/>
      </w:rPr>
    </w:lvl>
  </w:abstractNum>
  <w:abstractNum w:abstractNumId="14" w15:restartNumberingAfterBreak="0">
    <w:nsid w:val="272D2A4D"/>
    <w:multiLevelType w:val="hybridMultilevel"/>
    <w:tmpl w:val="91CA5C1C"/>
    <w:lvl w:ilvl="0" w:tplc="3B3A7B46">
      <w:start w:val="2"/>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284349AC"/>
    <w:multiLevelType w:val="multilevel"/>
    <w:tmpl w:val="2E1A25D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917D40D"/>
    <w:multiLevelType w:val="hybridMultilevel"/>
    <w:tmpl w:val="FFFFFFFF"/>
    <w:lvl w:ilvl="0" w:tplc="ACC6CE48">
      <w:start w:val="1"/>
      <w:numFmt w:val="bullet"/>
      <w:lvlText w:val="-"/>
      <w:lvlJc w:val="left"/>
      <w:pPr>
        <w:ind w:left="720" w:hanging="360"/>
      </w:pPr>
      <w:rPr>
        <w:rFonts w:ascii="Aptos" w:hAnsi="Aptos" w:hint="default"/>
      </w:rPr>
    </w:lvl>
    <w:lvl w:ilvl="1" w:tplc="1F263DE2">
      <w:start w:val="1"/>
      <w:numFmt w:val="bullet"/>
      <w:lvlText w:val="o"/>
      <w:lvlJc w:val="left"/>
      <w:pPr>
        <w:ind w:left="1440" w:hanging="360"/>
      </w:pPr>
      <w:rPr>
        <w:rFonts w:ascii="Courier New" w:hAnsi="Courier New" w:hint="default"/>
      </w:rPr>
    </w:lvl>
    <w:lvl w:ilvl="2" w:tplc="9564B806">
      <w:start w:val="1"/>
      <w:numFmt w:val="bullet"/>
      <w:lvlText w:val=""/>
      <w:lvlJc w:val="left"/>
      <w:pPr>
        <w:ind w:left="2160" w:hanging="360"/>
      </w:pPr>
      <w:rPr>
        <w:rFonts w:ascii="Wingdings" w:hAnsi="Wingdings" w:hint="default"/>
      </w:rPr>
    </w:lvl>
    <w:lvl w:ilvl="3" w:tplc="6C52FEC4">
      <w:start w:val="1"/>
      <w:numFmt w:val="bullet"/>
      <w:lvlText w:val=""/>
      <w:lvlJc w:val="left"/>
      <w:pPr>
        <w:ind w:left="2880" w:hanging="360"/>
      </w:pPr>
      <w:rPr>
        <w:rFonts w:ascii="Symbol" w:hAnsi="Symbol" w:hint="default"/>
      </w:rPr>
    </w:lvl>
    <w:lvl w:ilvl="4" w:tplc="36A00124">
      <w:start w:val="1"/>
      <w:numFmt w:val="bullet"/>
      <w:lvlText w:val="o"/>
      <w:lvlJc w:val="left"/>
      <w:pPr>
        <w:ind w:left="3600" w:hanging="360"/>
      </w:pPr>
      <w:rPr>
        <w:rFonts w:ascii="Courier New" w:hAnsi="Courier New" w:hint="default"/>
      </w:rPr>
    </w:lvl>
    <w:lvl w:ilvl="5" w:tplc="FCAAAB20">
      <w:start w:val="1"/>
      <w:numFmt w:val="bullet"/>
      <w:lvlText w:val=""/>
      <w:lvlJc w:val="left"/>
      <w:pPr>
        <w:ind w:left="4320" w:hanging="360"/>
      </w:pPr>
      <w:rPr>
        <w:rFonts w:ascii="Wingdings" w:hAnsi="Wingdings" w:hint="default"/>
      </w:rPr>
    </w:lvl>
    <w:lvl w:ilvl="6" w:tplc="81A88186">
      <w:start w:val="1"/>
      <w:numFmt w:val="bullet"/>
      <w:lvlText w:val=""/>
      <w:lvlJc w:val="left"/>
      <w:pPr>
        <w:ind w:left="5040" w:hanging="360"/>
      </w:pPr>
      <w:rPr>
        <w:rFonts w:ascii="Symbol" w:hAnsi="Symbol" w:hint="default"/>
      </w:rPr>
    </w:lvl>
    <w:lvl w:ilvl="7" w:tplc="720831E2">
      <w:start w:val="1"/>
      <w:numFmt w:val="bullet"/>
      <w:lvlText w:val="o"/>
      <w:lvlJc w:val="left"/>
      <w:pPr>
        <w:ind w:left="5760" w:hanging="360"/>
      </w:pPr>
      <w:rPr>
        <w:rFonts w:ascii="Courier New" w:hAnsi="Courier New" w:hint="default"/>
      </w:rPr>
    </w:lvl>
    <w:lvl w:ilvl="8" w:tplc="10B2E71A">
      <w:start w:val="1"/>
      <w:numFmt w:val="bullet"/>
      <w:lvlText w:val=""/>
      <w:lvlJc w:val="left"/>
      <w:pPr>
        <w:ind w:left="6480" w:hanging="360"/>
      </w:pPr>
      <w:rPr>
        <w:rFonts w:ascii="Wingdings" w:hAnsi="Wingdings" w:hint="default"/>
      </w:rPr>
    </w:lvl>
  </w:abstractNum>
  <w:abstractNum w:abstractNumId="17" w15:restartNumberingAfterBreak="0">
    <w:nsid w:val="29556606"/>
    <w:multiLevelType w:val="hybridMultilevel"/>
    <w:tmpl w:val="6E3211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BB1B7D"/>
    <w:multiLevelType w:val="hybridMultilevel"/>
    <w:tmpl w:val="BEFA2D76"/>
    <w:lvl w:ilvl="0" w:tplc="6D221030">
      <w:start w:val="1"/>
      <w:numFmt w:val="bullet"/>
      <w:lvlText w:val="-"/>
      <w:lvlJc w:val="left"/>
      <w:pPr>
        <w:tabs>
          <w:tab w:val="num" w:pos="1125"/>
        </w:tabs>
        <w:ind w:left="1125" w:hanging="360"/>
      </w:pPr>
      <w:rPr>
        <w:rFonts w:ascii="Symbol" w:hAnsi="Symbol" w:hint="default"/>
        <w:sz w:val="20"/>
      </w:rPr>
    </w:lvl>
    <w:lvl w:ilvl="1" w:tplc="10090003">
      <w:start w:val="1"/>
      <w:numFmt w:val="bullet"/>
      <w:lvlText w:val="o"/>
      <w:lvlJc w:val="left"/>
      <w:pPr>
        <w:ind w:left="1845" w:hanging="360"/>
      </w:pPr>
      <w:rPr>
        <w:rFonts w:ascii="Courier New" w:hAnsi="Courier New" w:cs="Courier New" w:hint="default"/>
      </w:rPr>
    </w:lvl>
    <w:lvl w:ilvl="2" w:tplc="10090005" w:tentative="1">
      <w:start w:val="1"/>
      <w:numFmt w:val="bullet"/>
      <w:lvlText w:val=""/>
      <w:lvlJc w:val="left"/>
      <w:pPr>
        <w:ind w:left="2565" w:hanging="360"/>
      </w:pPr>
      <w:rPr>
        <w:rFonts w:ascii="Wingdings" w:hAnsi="Wingdings" w:hint="default"/>
      </w:rPr>
    </w:lvl>
    <w:lvl w:ilvl="3" w:tplc="10090001" w:tentative="1">
      <w:start w:val="1"/>
      <w:numFmt w:val="bullet"/>
      <w:lvlText w:val=""/>
      <w:lvlJc w:val="left"/>
      <w:pPr>
        <w:ind w:left="3285" w:hanging="360"/>
      </w:pPr>
      <w:rPr>
        <w:rFonts w:ascii="Symbol" w:hAnsi="Symbol" w:hint="default"/>
      </w:rPr>
    </w:lvl>
    <w:lvl w:ilvl="4" w:tplc="10090003" w:tentative="1">
      <w:start w:val="1"/>
      <w:numFmt w:val="bullet"/>
      <w:lvlText w:val="o"/>
      <w:lvlJc w:val="left"/>
      <w:pPr>
        <w:ind w:left="4005" w:hanging="360"/>
      </w:pPr>
      <w:rPr>
        <w:rFonts w:ascii="Courier New" w:hAnsi="Courier New" w:cs="Courier New" w:hint="default"/>
      </w:rPr>
    </w:lvl>
    <w:lvl w:ilvl="5" w:tplc="10090005" w:tentative="1">
      <w:start w:val="1"/>
      <w:numFmt w:val="bullet"/>
      <w:lvlText w:val=""/>
      <w:lvlJc w:val="left"/>
      <w:pPr>
        <w:ind w:left="4725" w:hanging="360"/>
      </w:pPr>
      <w:rPr>
        <w:rFonts w:ascii="Wingdings" w:hAnsi="Wingdings" w:hint="default"/>
      </w:rPr>
    </w:lvl>
    <w:lvl w:ilvl="6" w:tplc="10090001" w:tentative="1">
      <w:start w:val="1"/>
      <w:numFmt w:val="bullet"/>
      <w:lvlText w:val=""/>
      <w:lvlJc w:val="left"/>
      <w:pPr>
        <w:ind w:left="5445" w:hanging="360"/>
      </w:pPr>
      <w:rPr>
        <w:rFonts w:ascii="Symbol" w:hAnsi="Symbol" w:hint="default"/>
      </w:rPr>
    </w:lvl>
    <w:lvl w:ilvl="7" w:tplc="10090003" w:tentative="1">
      <w:start w:val="1"/>
      <w:numFmt w:val="bullet"/>
      <w:lvlText w:val="o"/>
      <w:lvlJc w:val="left"/>
      <w:pPr>
        <w:ind w:left="6165" w:hanging="360"/>
      </w:pPr>
      <w:rPr>
        <w:rFonts w:ascii="Courier New" w:hAnsi="Courier New" w:cs="Courier New" w:hint="default"/>
      </w:rPr>
    </w:lvl>
    <w:lvl w:ilvl="8" w:tplc="10090005" w:tentative="1">
      <w:start w:val="1"/>
      <w:numFmt w:val="bullet"/>
      <w:lvlText w:val=""/>
      <w:lvlJc w:val="left"/>
      <w:pPr>
        <w:ind w:left="6885" w:hanging="360"/>
      </w:pPr>
      <w:rPr>
        <w:rFonts w:ascii="Wingdings" w:hAnsi="Wingdings" w:hint="default"/>
      </w:rPr>
    </w:lvl>
  </w:abstractNum>
  <w:abstractNum w:abstractNumId="19" w15:restartNumberingAfterBreak="0">
    <w:nsid w:val="29C0775F"/>
    <w:multiLevelType w:val="hybridMultilevel"/>
    <w:tmpl w:val="76202F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D497266"/>
    <w:multiLevelType w:val="multilevel"/>
    <w:tmpl w:val="E544E05E"/>
    <w:lvl w:ilvl="0">
      <w:start w:val="2"/>
      <w:numFmt w:val="decimal"/>
      <w:lvlText w:val="%1"/>
      <w:lvlJc w:val="left"/>
      <w:pPr>
        <w:ind w:left="563" w:hanging="563"/>
      </w:pPr>
      <w:rPr>
        <w:rFonts w:hint="default"/>
      </w:rPr>
    </w:lvl>
    <w:lvl w:ilvl="1">
      <w:start w:val="1"/>
      <w:numFmt w:val="decimal"/>
      <w:lvlText w:val="%1.%2"/>
      <w:lvlJc w:val="left"/>
      <w:pPr>
        <w:ind w:left="563" w:hanging="563"/>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1" w15:restartNumberingAfterBreak="0">
    <w:nsid w:val="2E8977BC"/>
    <w:multiLevelType w:val="hybridMultilevel"/>
    <w:tmpl w:val="577A616C"/>
    <w:lvl w:ilvl="0" w:tplc="6D221030">
      <w:start w:val="1"/>
      <w:numFmt w:val="bullet"/>
      <w:lvlText w:val="-"/>
      <w:lvlJc w:val="left"/>
      <w:pPr>
        <w:tabs>
          <w:tab w:val="num" w:pos="1125"/>
        </w:tabs>
        <w:ind w:left="1125" w:hanging="360"/>
      </w:pPr>
      <w:rPr>
        <w:rFonts w:ascii="Symbol" w:hAnsi="Symbol" w:hint="default"/>
        <w:sz w:val="20"/>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14D0DA6"/>
    <w:multiLevelType w:val="multilevel"/>
    <w:tmpl w:val="7A22CF04"/>
    <w:lvl w:ilvl="0">
      <w:start w:val="2"/>
      <w:numFmt w:val="decimal"/>
      <w:lvlText w:val="%1"/>
      <w:lvlJc w:val="left"/>
      <w:pPr>
        <w:ind w:left="578" w:hanging="578"/>
      </w:pPr>
      <w:rPr>
        <w:rFonts w:hint="default"/>
      </w:rPr>
    </w:lvl>
    <w:lvl w:ilvl="1">
      <w:start w:val="2"/>
      <w:numFmt w:val="decimal"/>
      <w:lvlText w:val="%1.%2"/>
      <w:lvlJc w:val="left"/>
      <w:pPr>
        <w:ind w:left="578" w:hanging="578"/>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3" w15:restartNumberingAfterBreak="0">
    <w:nsid w:val="346BC12B"/>
    <w:multiLevelType w:val="hybridMultilevel"/>
    <w:tmpl w:val="FFFFFFFF"/>
    <w:lvl w:ilvl="0" w:tplc="D2EAF6A2">
      <w:start w:val="1"/>
      <w:numFmt w:val="bullet"/>
      <w:lvlText w:val="-"/>
      <w:lvlJc w:val="left"/>
      <w:pPr>
        <w:ind w:left="720" w:hanging="360"/>
      </w:pPr>
      <w:rPr>
        <w:rFonts w:ascii="Aptos" w:hAnsi="Aptos" w:hint="default"/>
      </w:rPr>
    </w:lvl>
    <w:lvl w:ilvl="1" w:tplc="36E42DC4">
      <w:start w:val="1"/>
      <w:numFmt w:val="bullet"/>
      <w:lvlText w:val="o"/>
      <w:lvlJc w:val="left"/>
      <w:pPr>
        <w:ind w:left="1440" w:hanging="360"/>
      </w:pPr>
      <w:rPr>
        <w:rFonts w:ascii="Courier New" w:hAnsi="Courier New" w:hint="default"/>
      </w:rPr>
    </w:lvl>
    <w:lvl w:ilvl="2" w:tplc="183E51C0">
      <w:start w:val="1"/>
      <w:numFmt w:val="bullet"/>
      <w:lvlText w:val=""/>
      <w:lvlJc w:val="left"/>
      <w:pPr>
        <w:ind w:left="2160" w:hanging="360"/>
      </w:pPr>
      <w:rPr>
        <w:rFonts w:ascii="Wingdings" w:hAnsi="Wingdings" w:hint="default"/>
      </w:rPr>
    </w:lvl>
    <w:lvl w:ilvl="3" w:tplc="917EF68E">
      <w:start w:val="1"/>
      <w:numFmt w:val="bullet"/>
      <w:lvlText w:val=""/>
      <w:lvlJc w:val="left"/>
      <w:pPr>
        <w:ind w:left="2880" w:hanging="360"/>
      </w:pPr>
      <w:rPr>
        <w:rFonts w:ascii="Symbol" w:hAnsi="Symbol" w:hint="default"/>
      </w:rPr>
    </w:lvl>
    <w:lvl w:ilvl="4" w:tplc="3B045A7E">
      <w:start w:val="1"/>
      <w:numFmt w:val="bullet"/>
      <w:lvlText w:val="o"/>
      <w:lvlJc w:val="left"/>
      <w:pPr>
        <w:ind w:left="3600" w:hanging="360"/>
      </w:pPr>
      <w:rPr>
        <w:rFonts w:ascii="Courier New" w:hAnsi="Courier New" w:hint="default"/>
      </w:rPr>
    </w:lvl>
    <w:lvl w:ilvl="5" w:tplc="F162EABE">
      <w:start w:val="1"/>
      <w:numFmt w:val="bullet"/>
      <w:lvlText w:val=""/>
      <w:lvlJc w:val="left"/>
      <w:pPr>
        <w:ind w:left="4320" w:hanging="360"/>
      </w:pPr>
      <w:rPr>
        <w:rFonts w:ascii="Wingdings" w:hAnsi="Wingdings" w:hint="default"/>
      </w:rPr>
    </w:lvl>
    <w:lvl w:ilvl="6" w:tplc="0B96CF0E">
      <w:start w:val="1"/>
      <w:numFmt w:val="bullet"/>
      <w:lvlText w:val=""/>
      <w:lvlJc w:val="left"/>
      <w:pPr>
        <w:ind w:left="5040" w:hanging="360"/>
      </w:pPr>
      <w:rPr>
        <w:rFonts w:ascii="Symbol" w:hAnsi="Symbol" w:hint="default"/>
      </w:rPr>
    </w:lvl>
    <w:lvl w:ilvl="7" w:tplc="C3D2E95C">
      <w:start w:val="1"/>
      <w:numFmt w:val="bullet"/>
      <w:lvlText w:val="o"/>
      <w:lvlJc w:val="left"/>
      <w:pPr>
        <w:ind w:left="5760" w:hanging="360"/>
      </w:pPr>
      <w:rPr>
        <w:rFonts w:ascii="Courier New" w:hAnsi="Courier New" w:hint="default"/>
      </w:rPr>
    </w:lvl>
    <w:lvl w:ilvl="8" w:tplc="2348D7E0">
      <w:start w:val="1"/>
      <w:numFmt w:val="bullet"/>
      <w:lvlText w:val=""/>
      <w:lvlJc w:val="left"/>
      <w:pPr>
        <w:ind w:left="6480" w:hanging="360"/>
      </w:pPr>
      <w:rPr>
        <w:rFonts w:ascii="Wingdings" w:hAnsi="Wingdings" w:hint="default"/>
      </w:rPr>
    </w:lvl>
  </w:abstractNum>
  <w:abstractNum w:abstractNumId="24" w15:restartNumberingAfterBreak="0">
    <w:nsid w:val="37F443AC"/>
    <w:multiLevelType w:val="multilevel"/>
    <w:tmpl w:val="B14E80CE"/>
    <w:lvl w:ilvl="0">
      <w:start w:val="2"/>
      <w:numFmt w:val="decimal"/>
      <w:lvlText w:val="%1"/>
      <w:lvlJc w:val="left"/>
      <w:pPr>
        <w:ind w:left="435" w:hanging="435"/>
      </w:pPr>
      <w:rPr>
        <w:rFonts w:hint="default"/>
      </w:rPr>
    </w:lvl>
    <w:lvl w:ilvl="1">
      <w:start w:val="2"/>
      <w:numFmt w:val="decimal"/>
      <w:lvlText w:val="%1.%2"/>
      <w:lvlJc w:val="left"/>
      <w:pPr>
        <w:ind w:left="435" w:hanging="435"/>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5" w15:restartNumberingAfterBreak="0">
    <w:nsid w:val="389B50C2"/>
    <w:multiLevelType w:val="hybridMultilevel"/>
    <w:tmpl w:val="E0DCDBEC"/>
    <w:lvl w:ilvl="0" w:tplc="4BF42280">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8B3E5EBC">
      <w:start w:val="2"/>
      <w:numFmt w:val="bullet"/>
      <w:lvlText w:val=""/>
      <w:lvlJc w:val="left"/>
      <w:pPr>
        <w:ind w:left="2880" w:hanging="360"/>
      </w:pPr>
      <w:rPr>
        <w:rFonts w:ascii="Symbol" w:eastAsiaTheme="minorHAnsi" w:hAnsi="Symbol" w:cstheme="minorBidi"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E8E11CF"/>
    <w:multiLevelType w:val="hybridMultilevel"/>
    <w:tmpl w:val="06F649F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3E950E9C"/>
    <w:multiLevelType w:val="multilevel"/>
    <w:tmpl w:val="A7A8849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rPr>
        <w:rFonts w:ascii="Avenir Next" w:eastAsiaTheme="minorHAnsi" w:hAnsi="Avenir Next" w:cstheme="minorBidi"/>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F5C7EFE"/>
    <w:multiLevelType w:val="hybridMultilevel"/>
    <w:tmpl w:val="7092F5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4220D16"/>
    <w:multiLevelType w:val="hybridMultilevel"/>
    <w:tmpl w:val="8F94A5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49951ACE"/>
    <w:multiLevelType w:val="hybridMultilevel"/>
    <w:tmpl w:val="EE002A02"/>
    <w:lvl w:ilvl="0" w:tplc="10090011">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500A5A66"/>
    <w:multiLevelType w:val="hybridMultilevel"/>
    <w:tmpl w:val="67A242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2" w15:restartNumberingAfterBreak="0">
    <w:nsid w:val="50B74169"/>
    <w:multiLevelType w:val="hybridMultilevel"/>
    <w:tmpl w:val="04EE8960"/>
    <w:lvl w:ilvl="0" w:tplc="1009000F">
      <w:start w:val="7"/>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515E5460"/>
    <w:multiLevelType w:val="hybridMultilevel"/>
    <w:tmpl w:val="66542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66E014F"/>
    <w:multiLevelType w:val="hybridMultilevel"/>
    <w:tmpl w:val="C764CA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8A63B0"/>
    <w:multiLevelType w:val="multilevel"/>
    <w:tmpl w:val="53B6E6E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C557B02"/>
    <w:multiLevelType w:val="hybridMultilevel"/>
    <w:tmpl w:val="5D6418D8"/>
    <w:lvl w:ilvl="0" w:tplc="7A20962A">
      <w:numFmt w:val="bullet"/>
      <w:lvlText w:val="-"/>
      <w:lvlJc w:val="left"/>
      <w:pPr>
        <w:ind w:left="720" w:hanging="360"/>
      </w:pPr>
      <w:rPr>
        <w:rFonts w:ascii="Calibri" w:eastAsiaTheme="minorHAnsi"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7" w15:restartNumberingAfterBreak="0">
    <w:nsid w:val="66FC117C"/>
    <w:multiLevelType w:val="multilevel"/>
    <w:tmpl w:val="793423B2"/>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8" w15:restartNumberingAfterBreak="0">
    <w:nsid w:val="6F136C6C"/>
    <w:multiLevelType w:val="multilevel"/>
    <w:tmpl w:val="94DC25C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2D6EBC3"/>
    <w:multiLevelType w:val="hybridMultilevel"/>
    <w:tmpl w:val="FFFFFFFF"/>
    <w:lvl w:ilvl="0" w:tplc="B5F0493C">
      <w:start w:val="1"/>
      <w:numFmt w:val="bullet"/>
      <w:lvlText w:val="-"/>
      <w:lvlJc w:val="left"/>
      <w:pPr>
        <w:ind w:left="720" w:hanging="360"/>
      </w:pPr>
      <w:rPr>
        <w:rFonts w:ascii="Aptos" w:hAnsi="Aptos" w:hint="default"/>
      </w:rPr>
    </w:lvl>
    <w:lvl w:ilvl="1" w:tplc="D0A6079C">
      <w:start w:val="1"/>
      <w:numFmt w:val="bullet"/>
      <w:lvlText w:val="o"/>
      <w:lvlJc w:val="left"/>
      <w:pPr>
        <w:ind w:left="1440" w:hanging="360"/>
      </w:pPr>
      <w:rPr>
        <w:rFonts w:ascii="Courier New" w:hAnsi="Courier New" w:hint="default"/>
      </w:rPr>
    </w:lvl>
    <w:lvl w:ilvl="2" w:tplc="4A146D78">
      <w:start w:val="1"/>
      <w:numFmt w:val="bullet"/>
      <w:lvlText w:val=""/>
      <w:lvlJc w:val="left"/>
      <w:pPr>
        <w:ind w:left="2160" w:hanging="360"/>
      </w:pPr>
      <w:rPr>
        <w:rFonts w:ascii="Wingdings" w:hAnsi="Wingdings" w:hint="default"/>
      </w:rPr>
    </w:lvl>
    <w:lvl w:ilvl="3" w:tplc="223CB05A">
      <w:start w:val="1"/>
      <w:numFmt w:val="bullet"/>
      <w:lvlText w:val=""/>
      <w:lvlJc w:val="left"/>
      <w:pPr>
        <w:ind w:left="2880" w:hanging="360"/>
      </w:pPr>
      <w:rPr>
        <w:rFonts w:ascii="Symbol" w:hAnsi="Symbol" w:hint="default"/>
      </w:rPr>
    </w:lvl>
    <w:lvl w:ilvl="4" w:tplc="241487E8">
      <w:start w:val="1"/>
      <w:numFmt w:val="bullet"/>
      <w:lvlText w:val="o"/>
      <w:lvlJc w:val="left"/>
      <w:pPr>
        <w:ind w:left="3600" w:hanging="360"/>
      </w:pPr>
      <w:rPr>
        <w:rFonts w:ascii="Courier New" w:hAnsi="Courier New" w:hint="default"/>
      </w:rPr>
    </w:lvl>
    <w:lvl w:ilvl="5" w:tplc="438E2ABE">
      <w:start w:val="1"/>
      <w:numFmt w:val="bullet"/>
      <w:lvlText w:val=""/>
      <w:lvlJc w:val="left"/>
      <w:pPr>
        <w:ind w:left="4320" w:hanging="360"/>
      </w:pPr>
      <w:rPr>
        <w:rFonts w:ascii="Wingdings" w:hAnsi="Wingdings" w:hint="default"/>
      </w:rPr>
    </w:lvl>
    <w:lvl w:ilvl="6" w:tplc="0A8AA8F6">
      <w:start w:val="1"/>
      <w:numFmt w:val="bullet"/>
      <w:lvlText w:val=""/>
      <w:lvlJc w:val="left"/>
      <w:pPr>
        <w:ind w:left="5040" w:hanging="360"/>
      </w:pPr>
      <w:rPr>
        <w:rFonts w:ascii="Symbol" w:hAnsi="Symbol" w:hint="default"/>
      </w:rPr>
    </w:lvl>
    <w:lvl w:ilvl="7" w:tplc="6B8C4A70">
      <w:start w:val="1"/>
      <w:numFmt w:val="bullet"/>
      <w:lvlText w:val="o"/>
      <w:lvlJc w:val="left"/>
      <w:pPr>
        <w:ind w:left="5760" w:hanging="360"/>
      </w:pPr>
      <w:rPr>
        <w:rFonts w:ascii="Courier New" w:hAnsi="Courier New" w:hint="default"/>
      </w:rPr>
    </w:lvl>
    <w:lvl w:ilvl="8" w:tplc="04E06000">
      <w:start w:val="1"/>
      <w:numFmt w:val="bullet"/>
      <w:lvlText w:val=""/>
      <w:lvlJc w:val="left"/>
      <w:pPr>
        <w:ind w:left="6480" w:hanging="360"/>
      </w:pPr>
      <w:rPr>
        <w:rFonts w:ascii="Wingdings" w:hAnsi="Wingdings" w:hint="default"/>
      </w:rPr>
    </w:lvl>
  </w:abstractNum>
  <w:abstractNum w:abstractNumId="40" w15:restartNumberingAfterBreak="0">
    <w:nsid w:val="73891734"/>
    <w:multiLevelType w:val="multilevel"/>
    <w:tmpl w:val="AE78C7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7416358B"/>
    <w:multiLevelType w:val="hybridMultilevel"/>
    <w:tmpl w:val="FFFFFFFF"/>
    <w:lvl w:ilvl="0" w:tplc="8C82E79C">
      <w:start w:val="1"/>
      <w:numFmt w:val="bullet"/>
      <w:lvlText w:val="-"/>
      <w:lvlJc w:val="left"/>
      <w:pPr>
        <w:ind w:left="720" w:hanging="360"/>
      </w:pPr>
      <w:rPr>
        <w:rFonts w:ascii="Aptos" w:hAnsi="Aptos" w:hint="default"/>
      </w:rPr>
    </w:lvl>
    <w:lvl w:ilvl="1" w:tplc="F8F6C16C">
      <w:start w:val="1"/>
      <w:numFmt w:val="bullet"/>
      <w:lvlText w:val="o"/>
      <w:lvlJc w:val="left"/>
      <w:pPr>
        <w:ind w:left="1440" w:hanging="360"/>
      </w:pPr>
      <w:rPr>
        <w:rFonts w:ascii="Courier New" w:hAnsi="Courier New" w:hint="default"/>
      </w:rPr>
    </w:lvl>
    <w:lvl w:ilvl="2" w:tplc="DECCBD26">
      <w:start w:val="1"/>
      <w:numFmt w:val="bullet"/>
      <w:lvlText w:val=""/>
      <w:lvlJc w:val="left"/>
      <w:pPr>
        <w:ind w:left="2160" w:hanging="360"/>
      </w:pPr>
      <w:rPr>
        <w:rFonts w:ascii="Wingdings" w:hAnsi="Wingdings" w:hint="default"/>
      </w:rPr>
    </w:lvl>
    <w:lvl w:ilvl="3" w:tplc="FECC5F76">
      <w:start w:val="1"/>
      <w:numFmt w:val="bullet"/>
      <w:lvlText w:val=""/>
      <w:lvlJc w:val="left"/>
      <w:pPr>
        <w:ind w:left="2880" w:hanging="360"/>
      </w:pPr>
      <w:rPr>
        <w:rFonts w:ascii="Symbol" w:hAnsi="Symbol" w:hint="default"/>
      </w:rPr>
    </w:lvl>
    <w:lvl w:ilvl="4" w:tplc="89560F2C">
      <w:start w:val="1"/>
      <w:numFmt w:val="bullet"/>
      <w:lvlText w:val="o"/>
      <w:lvlJc w:val="left"/>
      <w:pPr>
        <w:ind w:left="3600" w:hanging="360"/>
      </w:pPr>
      <w:rPr>
        <w:rFonts w:ascii="Courier New" w:hAnsi="Courier New" w:hint="default"/>
      </w:rPr>
    </w:lvl>
    <w:lvl w:ilvl="5" w:tplc="7D909F52">
      <w:start w:val="1"/>
      <w:numFmt w:val="bullet"/>
      <w:lvlText w:val=""/>
      <w:lvlJc w:val="left"/>
      <w:pPr>
        <w:ind w:left="4320" w:hanging="360"/>
      </w:pPr>
      <w:rPr>
        <w:rFonts w:ascii="Wingdings" w:hAnsi="Wingdings" w:hint="default"/>
      </w:rPr>
    </w:lvl>
    <w:lvl w:ilvl="6" w:tplc="900A437E">
      <w:start w:val="1"/>
      <w:numFmt w:val="bullet"/>
      <w:lvlText w:val=""/>
      <w:lvlJc w:val="left"/>
      <w:pPr>
        <w:ind w:left="5040" w:hanging="360"/>
      </w:pPr>
      <w:rPr>
        <w:rFonts w:ascii="Symbol" w:hAnsi="Symbol" w:hint="default"/>
      </w:rPr>
    </w:lvl>
    <w:lvl w:ilvl="7" w:tplc="96C0BAE4">
      <w:start w:val="1"/>
      <w:numFmt w:val="bullet"/>
      <w:lvlText w:val="o"/>
      <w:lvlJc w:val="left"/>
      <w:pPr>
        <w:ind w:left="5760" w:hanging="360"/>
      </w:pPr>
      <w:rPr>
        <w:rFonts w:ascii="Courier New" w:hAnsi="Courier New" w:hint="default"/>
      </w:rPr>
    </w:lvl>
    <w:lvl w:ilvl="8" w:tplc="397A7F5A">
      <w:start w:val="1"/>
      <w:numFmt w:val="bullet"/>
      <w:lvlText w:val=""/>
      <w:lvlJc w:val="left"/>
      <w:pPr>
        <w:ind w:left="6480" w:hanging="360"/>
      </w:pPr>
      <w:rPr>
        <w:rFonts w:ascii="Wingdings" w:hAnsi="Wingdings" w:hint="default"/>
      </w:rPr>
    </w:lvl>
  </w:abstractNum>
  <w:abstractNum w:abstractNumId="42" w15:restartNumberingAfterBreak="0">
    <w:nsid w:val="77460BCF"/>
    <w:multiLevelType w:val="hybridMultilevel"/>
    <w:tmpl w:val="E9BA4586"/>
    <w:lvl w:ilvl="0" w:tplc="0E0E8FF4">
      <w:start w:val="1"/>
      <w:numFmt w:val="decimal"/>
      <w:lvlText w:val="%1."/>
      <w:lvlJc w:val="left"/>
      <w:pPr>
        <w:ind w:left="405" w:hanging="360"/>
      </w:pPr>
      <w:rPr>
        <w:rFonts w:hint="default"/>
      </w:rPr>
    </w:lvl>
    <w:lvl w:ilvl="1" w:tplc="10090019" w:tentative="1">
      <w:start w:val="1"/>
      <w:numFmt w:val="lowerLetter"/>
      <w:lvlText w:val="%2."/>
      <w:lvlJc w:val="left"/>
      <w:pPr>
        <w:ind w:left="1125" w:hanging="360"/>
      </w:pPr>
    </w:lvl>
    <w:lvl w:ilvl="2" w:tplc="1009001B" w:tentative="1">
      <w:start w:val="1"/>
      <w:numFmt w:val="lowerRoman"/>
      <w:lvlText w:val="%3."/>
      <w:lvlJc w:val="right"/>
      <w:pPr>
        <w:ind w:left="1845" w:hanging="180"/>
      </w:pPr>
    </w:lvl>
    <w:lvl w:ilvl="3" w:tplc="1009000F" w:tentative="1">
      <w:start w:val="1"/>
      <w:numFmt w:val="decimal"/>
      <w:lvlText w:val="%4."/>
      <w:lvlJc w:val="left"/>
      <w:pPr>
        <w:ind w:left="2565" w:hanging="360"/>
      </w:pPr>
    </w:lvl>
    <w:lvl w:ilvl="4" w:tplc="10090019" w:tentative="1">
      <w:start w:val="1"/>
      <w:numFmt w:val="lowerLetter"/>
      <w:lvlText w:val="%5."/>
      <w:lvlJc w:val="left"/>
      <w:pPr>
        <w:ind w:left="3285" w:hanging="360"/>
      </w:pPr>
    </w:lvl>
    <w:lvl w:ilvl="5" w:tplc="1009001B" w:tentative="1">
      <w:start w:val="1"/>
      <w:numFmt w:val="lowerRoman"/>
      <w:lvlText w:val="%6."/>
      <w:lvlJc w:val="right"/>
      <w:pPr>
        <w:ind w:left="4005" w:hanging="180"/>
      </w:pPr>
    </w:lvl>
    <w:lvl w:ilvl="6" w:tplc="1009000F" w:tentative="1">
      <w:start w:val="1"/>
      <w:numFmt w:val="decimal"/>
      <w:lvlText w:val="%7."/>
      <w:lvlJc w:val="left"/>
      <w:pPr>
        <w:ind w:left="4725" w:hanging="360"/>
      </w:pPr>
    </w:lvl>
    <w:lvl w:ilvl="7" w:tplc="10090019" w:tentative="1">
      <w:start w:val="1"/>
      <w:numFmt w:val="lowerLetter"/>
      <w:lvlText w:val="%8."/>
      <w:lvlJc w:val="left"/>
      <w:pPr>
        <w:ind w:left="5445" w:hanging="360"/>
      </w:pPr>
    </w:lvl>
    <w:lvl w:ilvl="8" w:tplc="1009001B" w:tentative="1">
      <w:start w:val="1"/>
      <w:numFmt w:val="lowerRoman"/>
      <w:lvlText w:val="%9."/>
      <w:lvlJc w:val="right"/>
      <w:pPr>
        <w:ind w:left="6165" w:hanging="180"/>
      </w:pPr>
    </w:lvl>
  </w:abstractNum>
  <w:num w:numId="1" w16cid:durableId="2142338366">
    <w:abstractNumId w:val="4"/>
  </w:num>
  <w:num w:numId="2" w16cid:durableId="889923794">
    <w:abstractNumId w:val="36"/>
  </w:num>
  <w:num w:numId="3" w16cid:durableId="709576381">
    <w:abstractNumId w:val="9"/>
  </w:num>
  <w:num w:numId="4" w16cid:durableId="1425299142">
    <w:abstractNumId w:val="0"/>
  </w:num>
  <w:num w:numId="5" w16cid:durableId="1953660568">
    <w:abstractNumId w:val="12"/>
  </w:num>
  <w:num w:numId="6" w16cid:durableId="1334062606">
    <w:abstractNumId w:val="6"/>
  </w:num>
  <w:num w:numId="7" w16cid:durableId="840512430">
    <w:abstractNumId w:val="2"/>
  </w:num>
  <w:num w:numId="8" w16cid:durableId="471142404">
    <w:abstractNumId w:val="20"/>
  </w:num>
  <w:num w:numId="9" w16cid:durableId="1695498574">
    <w:abstractNumId w:val="14"/>
  </w:num>
  <w:num w:numId="10" w16cid:durableId="1491873608">
    <w:abstractNumId w:val="18"/>
  </w:num>
  <w:num w:numId="11" w16cid:durableId="324208263">
    <w:abstractNumId w:val="3"/>
  </w:num>
  <w:num w:numId="12" w16cid:durableId="1181356327">
    <w:abstractNumId w:val="25"/>
  </w:num>
  <w:num w:numId="13" w16cid:durableId="36395363">
    <w:abstractNumId w:val="1"/>
  </w:num>
  <w:num w:numId="14" w16cid:durableId="2057508079">
    <w:abstractNumId w:val="34"/>
  </w:num>
  <w:num w:numId="15" w16cid:durableId="1826513373">
    <w:abstractNumId w:val="37"/>
  </w:num>
  <w:num w:numId="16" w16cid:durableId="2127041122">
    <w:abstractNumId w:val="24"/>
  </w:num>
  <w:num w:numId="17" w16cid:durableId="887493307">
    <w:abstractNumId w:val="22"/>
  </w:num>
  <w:num w:numId="18" w16cid:durableId="258880718">
    <w:abstractNumId w:val="32"/>
  </w:num>
  <w:num w:numId="19" w16cid:durableId="711153267">
    <w:abstractNumId w:val="7"/>
  </w:num>
  <w:num w:numId="20" w16cid:durableId="980110559">
    <w:abstractNumId w:val="29"/>
  </w:num>
  <w:num w:numId="21" w16cid:durableId="1144079545">
    <w:abstractNumId w:val="28"/>
  </w:num>
  <w:num w:numId="22" w16cid:durableId="1242370324">
    <w:abstractNumId w:val="19"/>
  </w:num>
  <w:num w:numId="23" w16cid:durableId="1366977283">
    <w:abstractNumId w:val="33"/>
  </w:num>
  <w:num w:numId="24" w16cid:durableId="1559786157">
    <w:abstractNumId w:val="17"/>
  </w:num>
  <w:num w:numId="25" w16cid:durableId="1545942433">
    <w:abstractNumId w:val="11"/>
  </w:num>
  <w:num w:numId="26" w16cid:durableId="642395766">
    <w:abstractNumId w:val="41"/>
  </w:num>
  <w:num w:numId="27" w16cid:durableId="1617176901">
    <w:abstractNumId w:val="30"/>
  </w:num>
  <w:num w:numId="28" w16cid:durableId="419181460">
    <w:abstractNumId w:val="10"/>
  </w:num>
  <w:num w:numId="29" w16cid:durableId="1941252686">
    <w:abstractNumId w:val="39"/>
  </w:num>
  <w:num w:numId="30" w16cid:durableId="802769052">
    <w:abstractNumId w:val="16"/>
  </w:num>
  <w:num w:numId="31" w16cid:durableId="1269048543">
    <w:abstractNumId w:val="23"/>
  </w:num>
  <w:num w:numId="32" w16cid:durableId="1729919991">
    <w:abstractNumId w:val="26"/>
  </w:num>
  <w:num w:numId="33" w16cid:durableId="776026801">
    <w:abstractNumId w:val="38"/>
  </w:num>
  <w:num w:numId="34" w16cid:durableId="732196094">
    <w:abstractNumId w:val="27"/>
  </w:num>
  <w:num w:numId="35" w16cid:durableId="1240217896">
    <w:abstractNumId w:val="15"/>
  </w:num>
  <w:num w:numId="36" w16cid:durableId="1540245977">
    <w:abstractNumId w:val="31"/>
  </w:num>
  <w:num w:numId="37" w16cid:durableId="1590038250">
    <w:abstractNumId w:val="35"/>
  </w:num>
  <w:num w:numId="38" w16cid:durableId="1488327589">
    <w:abstractNumId w:val="5"/>
  </w:num>
  <w:num w:numId="39" w16cid:durableId="170023764">
    <w:abstractNumId w:val="40"/>
  </w:num>
  <w:num w:numId="40" w16cid:durableId="1609040579">
    <w:abstractNumId w:val="21"/>
  </w:num>
  <w:num w:numId="41" w16cid:durableId="607545396">
    <w:abstractNumId w:val="8"/>
  </w:num>
  <w:num w:numId="42" w16cid:durableId="1537542721">
    <w:abstractNumId w:val="42"/>
  </w:num>
  <w:num w:numId="43" w16cid:durableId="1562324028">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Peter Bremermann">
    <w15:presenceInfo w15:providerId="AD" w15:userId="S::19peb3@queensu.ca::d88357dd-8ae8-4ab5-bdfc-57b39a909a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2A715C"/>
    <w:rsid w:val="000001A6"/>
    <w:rsid w:val="000005CC"/>
    <w:rsid w:val="00000BD1"/>
    <w:rsid w:val="00000ED3"/>
    <w:rsid w:val="00001456"/>
    <w:rsid w:val="000014A4"/>
    <w:rsid w:val="00002218"/>
    <w:rsid w:val="0000255D"/>
    <w:rsid w:val="00003311"/>
    <w:rsid w:val="000036E8"/>
    <w:rsid w:val="00004212"/>
    <w:rsid w:val="00004550"/>
    <w:rsid w:val="00004A86"/>
    <w:rsid w:val="00004FDD"/>
    <w:rsid w:val="000055D9"/>
    <w:rsid w:val="000058CD"/>
    <w:rsid w:val="00005A7A"/>
    <w:rsid w:val="000060C5"/>
    <w:rsid w:val="00006ABA"/>
    <w:rsid w:val="00007210"/>
    <w:rsid w:val="000078CF"/>
    <w:rsid w:val="00007C4E"/>
    <w:rsid w:val="00010019"/>
    <w:rsid w:val="00010310"/>
    <w:rsid w:val="0001079D"/>
    <w:rsid w:val="0001085E"/>
    <w:rsid w:val="00010910"/>
    <w:rsid w:val="00010BFF"/>
    <w:rsid w:val="00010C47"/>
    <w:rsid w:val="00010E05"/>
    <w:rsid w:val="0001149A"/>
    <w:rsid w:val="000115D2"/>
    <w:rsid w:val="000116A5"/>
    <w:rsid w:val="00011839"/>
    <w:rsid w:val="0001183C"/>
    <w:rsid w:val="000122BB"/>
    <w:rsid w:val="000127E8"/>
    <w:rsid w:val="00012CC6"/>
    <w:rsid w:val="00012CE1"/>
    <w:rsid w:val="00013113"/>
    <w:rsid w:val="00013C56"/>
    <w:rsid w:val="00014134"/>
    <w:rsid w:val="00014B35"/>
    <w:rsid w:val="00014B78"/>
    <w:rsid w:val="0001523B"/>
    <w:rsid w:val="00015AFC"/>
    <w:rsid w:val="00015B24"/>
    <w:rsid w:val="0001633E"/>
    <w:rsid w:val="000167BA"/>
    <w:rsid w:val="0001685F"/>
    <w:rsid w:val="000168F1"/>
    <w:rsid w:val="0001694C"/>
    <w:rsid w:val="00016B5A"/>
    <w:rsid w:val="00016C40"/>
    <w:rsid w:val="00017028"/>
    <w:rsid w:val="00017569"/>
    <w:rsid w:val="00017664"/>
    <w:rsid w:val="00017BC7"/>
    <w:rsid w:val="00020B14"/>
    <w:rsid w:val="00020E07"/>
    <w:rsid w:val="00020FF4"/>
    <w:rsid w:val="00021076"/>
    <w:rsid w:val="0002118B"/>
    <w:rsid w:val="000211F7"/>
    <w:rsid w:val="0002131E"/>
    <w:rsid w:val="00021EF8"/>
    <w:rsid w:val="000228A1"/>
    <w:rsid w:val="00022B72"/>
    <w:rsid w:val="00022FB9"/>
    <w:rsid w:val="00022FDA"/>
    <w:rsid w:val="000237FD"/>
    <w:rsid w:val="00023F5B"/>
    <w:rsid w:val="0002403F"/>
    <w:rsid w:val="00024126"/>
    <w:rsid w:val="0002425B"/>
    <w:rsid w:val="00024D79"/>
    <w:rsid w:val="00025568"/>
    <w:rsid w:val="00025874"/>
    <w:rsid w:val="00025E99"/>
    <w:rsid w:val="0002637B"/>
    <w:rsid w:val="00026571"/>
    <w:rsid w:val="000265AD"/>
    <w:rsid w:val="000268E7"/>
    <w:rsid w:val="00026A10"/>
    <w:rsid w:val="0002715B"/>
    <w:rsid w:val="000276D8"/>
    <w:rsid w:val="00027F10"/>
    <w:rsid w:val="00027FF5"/>
    <w:rsid w:val="0003017A"/>
    <w:rsid w:val="000302E2"/>
    <w:rsid w:val="000303AA"/>
    <w:rsid w:val="00030D29"/>
    <w:rsid w:val="00031096"/>
    <w:rsid w:val="00031525"/>
    <w:rsid w:val="0003164B"/>
    <w:rsid w:val="0003192F"/>
    <w:rsid w:val="00031CF8"/>
    <w:rsid w:val="00032735"/>
    <w:rsid w:val="00033759"/>
    <w:rsid w:val="00033E03"/>
    <w:rsid w:val="000343B4"/>
    <w:rsid w:val="00034465"/>
    <w:rsid w:val="00034D38"/>
    <w:rsid w:val="000358DA"/>
    <w:rsid w:val="0003597E"/>
    <w:rsid w:val="000364F6"/>
    <w:rsid w:val="0003672B"/>
    <w:rsid w:val="00036DEF"/>
    <w:rsid w:val="00037673"/>
    <w:rsid w:val="00037786"/>
    <w:rsid w:val="00037C82"/>
    <w:rsid w:val="000407EE"/>
    <w:rsid w:val="00040BE5"/>
    <w:rsid w:val="000418B1"/>
    <w:rsid w:val="000419FA"/>
    <w:rsid w:val="00041DFE"/>
    <w:rsid w:val="00041F08"/>
    <w:rsid w:val="0004209C"/>
    <w:rsid w:val="000427D3"/>
    <w:rsid w:val="00042DD9"/>
    <w:rsid w:val="00042E77"/>
    <w:rsid w:val="00043152"/>
    <w:rsid w:val="00043A20"/>
    <w:rsid w:val="00043ABA"/>
    <w:rsid w:val="00043C10"/>
    <w:rsid w:val="00043F90"/>
    <w:rsid w:val="00044036"/>
    <w:rsid w:val="00044A2F"/>
    <w:rsid w:val="00044B94"/>
    <w:rsid w:val="00044FD3"/>
    <w:rsid w:val="0004503D"/>
    <w:rsid w:val="0004509E"/>
    <w:rsid w:val="0004590F"/>
    <w:rsid w:val="00045C61"/>
    <w:rsid w:val="00045D41"/>
    <w:rsid w:val="00045F62"/>
    <w:rsid w:val="000462C1"/>
    <w:rsid w:val="00046588"/>
    <w:rsid w:val="0004673C"/>
    <w:rsid w:val="00046B69"/>
    <w:rsid w:val="00046BFD"/>
    <w:rsid w:val="00046D1F"/>
    <w:rsid w:val="00046FED"/>
    <w:rsid w:val="00047531"/>
    <w:rsid w:val="00047595"/>
    <w:rsid w:val="000477D7"/>
    <w:rsid w:val="00047A0B"/>
    <w:rsid w:val="00047F24"/>
    <w:rsid w:val="00050193"/>
    <w:rsid w:val="00050985"/>
    <w:rsid w:val="000509BF"/>
    <w:rsid w:val="00050B1B"/>
    <w:rsid w:val="00050DB7"/>
    <w:rsid w:val="00050DF3"/>
    <w:rsid w:val="0005124E"/>
    <w:rsid w:val="00051663"/>
    <w:rsid w:val="00051B6A"/>
    <w:rsid w:val="00051CC3"/>
    <w:rsid w:val="00052056"/>
    <w:rsid w:val="00052138"/>
    <w:rsid w:val="000521D2"/>
    <w:rsid w:val="0005238E"/>
    <w:rsid w:val="000523C5"/>
    <w:rsid w:val="0005246F"/>
    <w:rsid w:val="00052C35"/>
    <w:rsid w:val="00052CBD"/>
    <w:rsid w:val="00052E2A"/>
    <w:rsid w:val="00053023"/>
    <w:rsid w:val="00053277"/>
    <w:rsid w:val="00053446"/>
    <w:rsid w:val="000534D7"/>
    <w:rsid w:val="00053736"/>
    <w:rsid w:val="000537E7"/>
    <w:rsid w:val="00053B7E"/>
    <w:rsid w:val="00053F95"/>
    <w:rsid w:val="00054100"/>
    <w:rsid w:val="00054BEB"/>
    <w:rsid w:val="00054D4F"/>
    <w:rsid w:val="0005502D"/>
    <w:rsid w:val="0005516F"/>
    <w:rsid w:val="00055554"/>
    <w:rsid w:val="000558C4"/>
    <w:rsid w:val="00056092"/>
    <w:rsid w:val="0005680A"/>
    <w:rsid w:val="00056F41"/>
    <w:rsid w:val="00057014"/>
    <w:rsid w:val="000576FD"/>
    <w:rsid w:val="00057DC9"/>
    <w:rsid w:val="000602C5"/>
    <w:rsid w:val="000602C7"/>
    <w:rsid w:val="000606C1"/>
    <w:rsid w:val="000611A2"/>
    <w:rsid w:val="000616AC"/>
    <w:rsid w:val="000618A0"/>
    <w:rsid w:val="00061D1A"/>
    <w:rsid w:val="00063236"/>
    <w:rsid w:val="00063633"/>
    <w:rsid w:val="000636DA"/>
    <w:rsid w:val="00063AC9"/>
    <w:rsid w:val="00063C35"/>
    <w:rsid w:val="0006434E"/>
    <w:rsid w:val="000647B3"/>
    <w:rsid w:val="0006495C"/>
    <w:rsid w:val="0006530A"/>
    <w:rsid w:val="0006590B"/>
    <w:rsid w:val="00065F3F"/>
    <w:rsid w:val="000660BF"/>
    <w:rsid w:val="00066B52"/>
    <w:rsid w:val="00066E81"/>
    <w:rsid w:val="000671C3"/>
    <w:rsid w:val="000707B4"/>
    <w:rsid w:val="0007113D"/>
    <w:rsid w:val="000713EC"/>
    <w:rsid w:val="000716E7"/>
    <w:rsid w:val="00071926"/>
    <w:rsid w:val="000719C3"/>
    <w:rsid w:val="00072164"/>
    <w:rsid w:val="000721C3"/>
    <w:rsid w:val="00072AEF"/>
    <w:rsid w:val="00073294"/>
    <w:rsid w:val="0007372C"/>
    <w:rsid w:val="00074305"/>
    <w:rsid w:val="000745AA"/>
    <w:rsid w:val="00074726"/>
    <w:rsid w:val="00074B06"/>
    <w:rsid w:val="00074EC4"/>
    <w:rsid w:val="000751B3"/>
    <w:rsid w:val="00075326"/>
    <w:rsid w:val="00075328"/>
    <w:rsid w:val="0007538F"/>
    <w:rsid w:val="00075686"/>
    <w:rsid w:val="0007648E"/>
    <w:rsid w:val="000766D2"/>
    <w:rsid w:val="00076B33"/>
    <w:rsid w:val="000771CB"/>
    <w:rsid w:val="0007725B"/>
    <w:rsid w:val="00077345"/>
    <w:rsid w:val="000775F8"/>
    <w:rsid w:val="000777BC"/>
    <w:rsid w:val="000777EC"/>
    <w:rsid w:val="000801BE"/>
    <w:rsid w:val="000803EB"/>
    <w:rsid w:val="00080732"/>
    <w:rsid w:val="00081124"/>
    <w:rsid w:val="00081FD4"/>
    <w:rsid w:val="0008247A"/>
    <w:rsid w:val="00082917"/>
    <w:rsid w:val="00083013"/>
    <w:rsid w:val="000834CF"/>
    <w:rsid w:val="00083527"/>
    <w:rsid w:val="000835E4"/>
    <w:rsid w:val="00083C28"/>
    <w:rsid w:val="0008439F"/>
    <w:rsid w:val="000843EF"/>
    <w:rsid w:val="00084727"/>
    <w:rsid w:val="000847B1"/>
    <w:rsid w:val="00084D98"/>
    <w:rsid w:val="00085543"/>
    <w:rsid w:val="00085B3F"/>
    <w:rsid w:val="000860FA"/>
    <w:rsid w:val="000867A1"/>
    <w:rsid w:val="000868F7"/>
    <w:rsid w:val="00086E2C"/>
    <w:rsid w:val="0008757B"/>
    <w:rsid w:val="00087796"/>
    <w:rsid w:val="00087A96"/>
    <w:rsid w:val="00090335"/>
    <w:rsid w:val="000905E7"/>
    <w:rsid w:val="0009085C"/>
    <w:rsid w:val="00090B15"/>
    <w:rsid w:val="000910A5"/>
    <w:rsid w:val="000919D0"/>
    <w:rsid w:val="00091FFE"/>
    <w:rsid w:val="00092097"/>
    <w:rsid w:val="00092499"/>
    <w:rsid w:val="00092660"/>
    <w:rsid w:val="00092779"/>
    <w:rsid w:val="000930ED"/>
    <w:rsid w:val="00093138"/>
    <w:rsid w:val="000931DC"/>
    <w:rsid w:val="00093305"/>
    <w:rsid w:val="000934B6"/>
    <w:rsid w:val="000934CC"/>
    <w:rsid w:val="00093F28"/>
    <w:rsid w:val="00094013"/>
    <w:rsid w:val="00094BF3"/>
    <w:rsid w:val="00095185"/>
    <w:rsid w:val="00095348"/>
    <w:rsid w:val="000953C0"/>
    <w:rsid w:val="000959D8"/>
    <w:rsid w:val="00095F39"/>
    <w:rsid w:val="00095FCB"/>
    <w:rsid w:val="000965FD"/>
    <w:rsid w:val="000966B6"/>
    <w:rsid w:val="000A01F1"/>
    <w:rsid w:val="000A0A76"/>
    <w:rsid w:val="000A0CBC"/>
    <w:rsid w:val="000A1165"/>
    <w:rsid w:val="000A1F2C"/>
    <w:rsid w:val="000A29D9"/>
    <w:rsid w:val="000A2BE8"/>
    <w:rsid w:val="000A2E5D"/>
    <w:rsid w:val="000A2EDF"/>
    <w:rsid w:val="000A30D9"/>
    <w:rsid w:val="000A32B3"/>
    <w:rsid w:val="000A372F"/>
    <w:rsid w:val="000A37A4"/>
    <w:rsid w:val="000A3AAA"/>
    <w:rsid w:val="000A3B2F"/>
    <w:rsid w:val="000A40DE"/>
    <w:rsid w:val="000A470E"/>
    <w:rsid w:val="000A47FC"/>
    <w:rsid w:val="000A4849"/>
    <w:rsid w:val="000A4ADB"/>
    <w:rsid w:val="000A4C11"/>
    <w:rsid w:val="000A4C91"/>
    <w:rsid w:val="000A5B19"/>
    <w:rsid w:val="000A6356"/>
    <w:rsid w:val="000A670E"/>
    <w:rsid w:val="000A69A8"/>
    <w:rsid w:val="000A6D1A"/>
    <w:rsid w:val="000A6E39"/>
    <w:rsid w:val="000A7139"/>
    <w:rsid w:val="000A717F"/>
    <w:rsid w:val="000A74C9"/>
    <w:rsid w:val="000A74F4"/>
    <w:rsid w:val="000A79C8"/>
    <w:rsid w:val="000A7A18"/>
    <w:rsid w:val="000A7FC3"/>
    <w:rsid w:val="000B0104"/>
    <w:rsid w:val="000B0811"/>
    <w:rsid w:val="000B0C2A"/>
    <w:rsid w:val="000B0CA3"/>
    <w:rsid w:val="000B0E07"/>
    <w:rsid w:val="000B133D"/>
    <w:rsid w:val="000B1604"/>
    <w:rsid w:val="000B17ED"/>
    <w:rsid w:val="000B19B2"/>
    <w:rsid w:val="000B1BBD"/>
    <w:rsid w:val="000B2171"/>
    <w:rsid w:val="000B24C8"/>
    <w:rsid w:val="000B2978"/>
    <w:rsid w:val="000B2B0A"/>
    <w:rsid w:val="000B2DC2"/>
    <w:rsid w:val="000B2F01"/>
    <w:rsid w:val="000B39E3"/>
    <w:rsid w:val="000B406B"/>
    <w:rsid w:val="000B4552"/>
    <w:rsid w:val="000B49A6"/>
    <w:rsid w:val="000B4C7B"/>
    <w:rsid w:val="000B4F5E"/>
    <w:rsid w:val="000B55E6"/>
    <w:rsid w:val="000B5C28"/>
    <w:rsid w:val="000B5C87"/>
    <w:rsid w:val="000B5CF1"/>
    <w:rsid w:val="000B6084"/>
    <w:rsid w:val="000B6149"/>
    <w:rsid w:val="000B690F"/>
    <w:rsid w:val="000B6A7B"/>
    <w:rsid w:val="000B70EF"/>
    <w:rsid w:val="000B7CD4"/>
    <w:rsid w:val="000B7E58"/>
    <w:rsid w:val="000C0038"/>
    <w:rsid w:val="000C02DC"/>
    <w:rsid w:val="000C0D03"/>
    <w:rsid w:val="000C0E8F"/>
    <w:rsid w:val="000C0F98"/>
    <w:rsid w:val="000C1BFF"/>
    <w:rsid w:val="000C2257"/>
    <w:rsid w:val="000C29EA"/>
    <w:rsid w:val="000C3640"/>
    <w:rsid w:val="000C399A"/>
    <w:rsid w:val="000C39D5"/>
    <w:rsid w:val="000C3A9F"/>
    <w:rsid w:val="000C3F29"/>
    <w:rsid w:val="000C4192"/>
    <w:rsid w:val="000C492E"/>
    <w:rsid w:val="000C4939"/>
    <w:rsid w:val="000C4E65"/>
    <w:rsid w:val="000C52BF"/>
    <w:rsid w:val="000C54CD"/>
    <w:rsid w:val="000C5574"/>
    <w:rsid w:val="000C5619"/>
    <w:rsid w:val="000C57C8"/>
    <w:rsid w:val="000C5B14"/>
    <w:rsid w:val="000C6721"/>
    <w:rsid w:val="000C6793"/>
    <w:rsid w:val="000D0112"/>
    <w:rsid w:val="000D01CD"/>
    <w:rsid w:val="000D0341"/>
    <w:rsid w:val="000D06AA"/>
    <w:rsid w:val="000D0AB2"/>
    <w:rsid w:val="000D0AEB"/>
    <w:rsid w:val="000D0C40"/>
    <w:rsid w:val="000D0D81"/>
    <w:rsid w:val="000D0FF0"/>
    <w:rsid w:val="000D1132"/>
    <w:rsid w:val="000D1788"/>
    <w:rsid w:val="000D1A30"/>
    <w:rsid w:val="000D1AD7"/>
    <w:rsid w:val="000D23BD"/>
    <w:rsid w:val="000D27F2"/>
    <w:rsid w:val="000D2E68"/>
    <w:rsid w:val="000D3219"/>
    <w:rsid w:val="000D35FC"/>
    <w:rsid w:val="000D38E4"/>
    <w:rsid w:val="000D3B11"/>
    <w:rsid w:val="000D3F97"/>
    <w:rsid w:val="000D443B"/>
    <w:rsid w:val="000D554F"/>
    <w:rsid w:val="000D5C9B"/>
    <w:rsid w:val="000D5DB5"/>
    <w:rsid w:val="000D5F54"/>
    <w:rsid w:val="000D60F5"/>
    <w:rsid w:val="000D61CD"/>
    <w:rsid w:val="000D65A4"/>
    <w:rsid w:val="000D66D6"/>
    <w:rsid w:val="000D71BB"/>
    <w:rsid w:val="000D7352"/>
    <w:rsid w:val="000D7B55"/>
    <w:rsid w:val="000D7B70"/>
    <w:rsid w:val="000D7DD2"/>
    <w:rsid w:val="000D7EA4"/>
    <w:rsid w:val="000E0593"/>
    <w:rsid w:val="000E0C1E"/>
    <w:rsid w:val="000E10AB"/>
    <w:rsid w:val="000E118C"/>
    <w:rsid w:val="000E202E"/>
    <w:rsid w:val="000E214F"/>
    <w:rsid w:val="000E2978"/>
    <w:rsid w:val="000E2C6F"/>
    <w:rsid w:val="000E2F79"/>
    <w:rsid w:val="000E31C8"/>
    <w:rsid w:val="000E3707"/>
    <w:rsid w:val="000E38D0"/>
    <w:rsid w:val="000E39AC"/>
    <w:rsid w:val="000E3A61"/>
    <w:rsid w:val="000E4547"/>
    <w:rsid w:val="000E479C"/>
    <w:rsid w:val="000E4999"/>
    <w:rsid w:val="000E547C"/>
    <w:rsid w:val="000E5CD0"/>
    <w:rsid w:val="000E5D3E"/>
    <w:rsid w:val="000E6F89"/>
    <w:rsid w:val="000E7152"/>
    <w:rsid w:val="000E722A"/>
    <w:rsid w:val="000E7A0E"/>
    <w:rsid w:val="000E7DD5"/>
    <w:rsid w:val="000F03CA"/>
    <w:rsid w:val="000F0530"/>
    <w:rsid w:val="000F07BF"/>
    <w:rsid w:val="000F0B7F"/>
    <w:rsid w:val="000F0DAA"/>
    <w:rsid w:val="000F0F3B"/>
    <w:rsid w:val="000F13E5"/>
    <w:rsid w:val="000F14AC"/>
    <w:rsid w:val="000F1AA2"/>
    <w:rsid w:val="000F2385"/>
    <w:rsid w:val="000F3A45"/>
    <w:rsid w:val="000F3FA2"/>
    <w:rsid w:val="000F41B4"/>
    <w:rsid w:val="000F4495"/>
    <w:rsid w:val="000F4C88"/>
    <w:rsid w:val="000F551C"/>
    <w:rsid w:val="000F5EFB"/>
    <w:rsid w:val="000F5FCA"/>
    <w:rsid w:val="000F648D"/>
    <w:rsid w:val="000F6714"/>
    <w:rsid w:val="000F687F"/>
    <w:rsid w:val="000F6FA5"/>
    <w:rsid w:val="000F7558"/>
    <w:rsid w:val="000F75AC"/>
    <w:rsid w:val="000F781B"/>
    <w:rsid w:val="000F7B6B"/>
    <w:rsid w:val="000F7DC6"/>
    <w:rsid w:val="00100097"/>
    <w:rsid w:val="00100C5C"/>
    <w:rsid w:val="00100DEF"/>
    <w:rsid w:val="001013AA"/>
    <w:rsid w:val="00101625"/>
    <w:rsid w:val="00101D9F"/>
    <w:rsid w:val="001022AF"/>
    <w:rsid w:val="001024EC"/>
    <w:rsid w:val="00102644"/>
    <w:rsid w:val="00102A88"/>
    <w:rsid w:val="00102CF7"/>
    <w:rsid w:val="00103057"/>
    <w:rsid w:val="00103268"/>
    <w:rsid w:val="00103337"/>
    <w:rsid w:val="001037DD"/>
    <w:rsid w:val="0010440D"/>
    <w:rsid w:val="00105187"/>
    <w:rsid w:val="00105413"/>
    <w:rsid w:val="0010556C"/>
    <w:rsid w:val="001055EE"/>
    <w:rsid w:val="00105773"/>
    <w:rsid w:val="001058F1"/>
    <w:rsid w:val="00105D0B"/>
    <w:rsid w:val="00105F4C"/>
    <w:rsid w:val="001061AD"/>
    <w:rsid w:val="001069E6"/>
    <w:rsid w:val="00106DF7"/>
    <w:rsid w:val="00106FF3"/>
    <w:rsid w:val="00107715"/>
    <w:rsid w:val="001077B6"/>
    <w:rsid w:val="00107986"/>
    <w:rsid w:val="00107CCF"/>
    <w:rsid w:val="001102CA"/>
    <w:rsid w:val="00110446"/>
    <w:rsid w:val="001105E0"/>
    <w:rsid w:val="00110B71"/>
    <w:rsid w:val="00110E3C"/>
    <w:rsid w:val="00111127"/>
    <w:rsid w:val="00111780"/>
    <w:rsid w:val="00111D05"/>
    <w:rsid w:val="00111EB6"/>
    <w:rsid w:val="00112B2E"/>
    <w:rsid w:val="00113105"/>
    <w:rsid w:val="0011321C"/>
    <w:rsid w:val="00114B49"/>
    <w:rsid w:val="00114B5E"/>
    <w:rsid w:val="00114CC9"/>
    <w:rsid w:val="001155EB"/>
    <w:rsid w:val="00115760"/>
    <w:rsid w:val="00115BE5"/>
    <w:rsid w:val="00116001"/>
    <w:rsid w:val="001162D0"/>
    <w:rsid w:val="0011637C"/>
    <w:rsid w:val="001165EE"/>
    <w:rsid w:val="00116805"/>
    <w:rsid w:val="00116EC3"/>
    <w:rsid w:val="00117328"/>
    <w:rsid w:val="00117B03"/>
    <w:rsid w:val="00117EA4"/>
    <w:rsid w:val="001202F0"/>
    <w:rsid w:val="00120569"/>
    <w:rsid w:val="00120DFE"/>
    <w:rsid w:val="00121613"/>
    <w:rsid w:val="00121C31"/>
    <w:rsid w:val="00122182"/>
    <w:rsid w:val="00122D81"/>
    <w:rsid w:val="00122FA7"/>
    <w:rsid w:val="00124014"/>
    <w:rsid w:val="0012433D"/>
    <w:rsid w:val="001244ED"/>
    <w:rsid w:val="001248CB"/>
    <w:rsid w:val="00124E03"/>
    <w:rsid w:val="00125129"/>
    <w:rsid w:val="00125136"/>
    <w:rsid w:val="00125306"/>
    <w:rsid w:val="00125496"/>
    <w:rsid w:val="001257DF"/>
    <w:rsid w:val="001277A3"/>
    <w:rsid w:val="0013033A"/>
    <w:rsid w:val="001304CF"/>
    <w:rsid w:val="0013061C"/>
    <w:rsid w:val="0013097D"/>
    <w:rsid w:val="001311D4"/>
    <w:rsid w:val="001314CD"/>
    <w:rsid w:val="00131A0D"/>
    <w:rsid w:val="00131B01"/>
    <w:rsid w:val="001323AF"/>
    <w:rsid w:val="00132CDB"/>
    <w:rsid w:val="00133409"/>
    <w:rsid w:val="00133662"/>
    <w:rsid w:val="001342DF"/>
    <w:rsid w:val="001342F7"/>
    <w:rsid w:val="00134527"/>
    <w:rsid w:val="001345EB"/>
    <w:rsid w:val="0013488F"/>
    <w:rsid w:val="00134C5A"/>
    <w:rsid w:val="00134C7E"/>
    <w:rsid w:val="00134DF6"/>
    <w:rsid w:val="00135487"/>
    <w:rsid w:val="001354AA"/>
    <w:rsid w:val="0013592A"/>
    <w:rsid w:val="00135B43"/>
    <w:rsid w:val="0013600F"/>
    <w:rsid w:val="00136459"/>
    <w:rsid w:val="00136985"/>
    <w:rsid w:val="00137399"/>
    <w:rsid w:val="00137C69"/>
    <w:rsid w:val="00137E8D"/>
    <w:rsid w:val="0014038D"/>
    <w:rsid w:val="001404E4"/>
    <w:rsid w:val="001406C3"/>
    <w:rsid w:val="001412C2"/>
    <w:rsid w:val="00141B1F"/>
    <w:rsid w:val="00142508"/>
    <w:rsid w:val="00142653"/>
    <w:rsid w:val="00142749"/>
    <w:rsid w:val="0014292C"/>
    <w:rsid w:val="00142FAC"/>
    <w:rsid w:val="001439A6"/>
    <w:rsid w:val="00143A91"/>
    <w:rsid w:val="00143D39"/>
    <w:rsid w:val="001446B3"/>
    <w:rsid w:val="00144C99"/>
    <w:rsid w:val="0014548B"/>
    <w:rsid w:val="001457D6"/>
    <w:rsid w:val="00145A1B"/>
    <w:rsid w:val="0014628F"/>
    <w:rsid w:val="00146AC9"/>
    <w:rsid w:val="00146CB8"/>
    <w:rsid w:val="00147232"/>
    <w:rsid w:val="00147422"/>
    <w:rsid w:val="00147452"/>
    <w:rsid w:val="00147482"/>
    <w:rsid w:val="00147845"/>
    <w:rsid w:val="00147985"/>
    <w:rsid w:val="001505D6"/>
    <w:rsid w:val="00150722"/>
    <w:rsid w:val="00151226"/>
    <w:rsid w:val="00151710"/>
    <w:rsid w:val="00151A54"/>
    <w:rsid w:val="00151DEF"/>
    <w:rsid w:val="001525DA"/>
    <w:rsid w:val="0015366D"/>
    <w:rsid w:val="0015368D"/>
    <w:rsid w:val="00153763"/>
    <w:rsid w:val="00153794"/>
    <w:rsid w:val="00153CE4"/>
    <w:rsid w:val="00154852"/>
    <w:rsid w:val="00154953"/>
    <w:rsid w:val="00154F05"/>
    <w:rsid w:val="001550F9"/>
    <w:rsid w:val="0015514A"/>
    <w:rsid w:val="001551E7"/>
    <w:rsid w:val="00155959"/>
    <w:rsid w:val="00156410"/>
    <w:rsid w:val="00156493"/>
    <w:rsid w:val="001567AC"/>
    <w:rsid w:val="0015745D"/>
    <w:rsid w:val="00157770"/>
    <w:rsid w:val="00157935"/>
    <w:rsid w:val="00157A90"/>
    <w:rsid w:val="00157C4E"/>
    <w:rsid w:val="0016040C"/>
    <w:rsid w:val="00160671"/>
    <w:rsid w:val="0016072D"/>
    <w:rsid w:val="00160930"/>
    <w:rsid w:val="00161046"/>
    <w:rsid w:val="00161CFB"/>
    <w:rsid w:val="00162171"/>
    <w:rsid w:val="00162EB4"/>
    <w:rsid w:val="001633E8"/>
    <w:rsid w:val="00163583"/>
    <w:rsid w:val="0016390A"/>
    <w:rsid w:val="00163C7B"/>
    <w:rsid w:val="00163C7E"/>
    <w:rsid w:val="00163D4C"/>
    <w:rsid w:val="00163DBD"/>
    <w:rsid w:val="001641A4"/>
    <w:rsid w:val="00164805"/>
    <w:rsid w:val="0016484D"/>
    <w:rsid w:val="00164D9C"/>
    <w:rsid w:val="00164DC6"/>
    <w:rsid w:val="0016505D"/>
    <w:rsid w:val="001651C2"/>
    <w:rsid w:val="0016686A"/>
    <w:rsid w:val="001673B6"/>
    <w:rsid w:val="00167722"/>
    <w:rsid w:val="00167978"/>
    <w:rsid w:val="00167CF3"/>
    <w:rsid w:val="00167F67"/>
    <w:rsid w:val="00170104"/>
    <w:rsid w:val="0017030F"/>
    <w:rsid w:val="00170C33"/>
    <w:rsid w:val="00170D2F"/>
    <w:rsid w:val="00170E6F"/>
    <w:rsid w:val="0017110E"/>
    <w:rsid w:val="00171357"/>
    <w:rsid w:val="0017158B"/>
    <w:rsid w:val="00171DD5"/>
    <w:rsid w:val="001723C7"/>
    <w:rsid w:val="00173093"/>
    <w:rsid w:val="00173486"/>
    <w:rsid w:val="00173902"/>
    <w:rsid w:val="00173B02"/>
    <w:rsid w:val="00173D63"/>
    <w:rsid w:val="00173EF9"/>
    <w:rsid w:val="00174096"/>
    <w:rsid w:val="0017429D"/>
    <w:rsid w:val="00174576"/>
    <w:rsid w:val="001746E8"/>
    <w:rsid w:val="00174901"/>
    <w:rsid w:val="001751CB"/>
    <w:rsid w:val="00175989"/>
    <w:rsid w:val="00175C5B"/>
    <w:rsid w:val="00175D9A"/>
    <w:rsid w:val="001761AF"/>
    <w:rsid w:val="001762F5"/>
    <w:rsid w:val="00176861"/>
    <w:rsid w:val="001768A3"/>
    <w:rsid w:val="00176AA1"/>
    <w:rsid w:val="00176B69"/>
    <w:rsid w:val="00176C86"/>
    <w:rsid w:val="00176D17"/>
    <w:rsid w:val="00176EB1"/>
    <w:rsid w:val="00177C16"/>
    <w:rsid w:val="00177E60"/>
    <w:rsid w:val="00180141"/>
    <w:rsid w:val="00180239"/>
    <w:rsid w:val="0018032B"/>
    <w:rsid w:val="00180596"/>
    <w:rsid w:val="001807E3"/>
    <w:rsid w:val="0018100C"/>
    <w:rsid w:val="0018151E"/>
    <w:rsid w:val="00181E60"/>
    <w:rsid w:val="00182A98"/>
    <w:rsid w:val="00182B09"/>
    <w:rsid w:val="00183446"/>
    <w:rsid w:val="00183449"/>
    <w:rsid w:val="001841B7"/>
    <w:rsid w:val="00184906"/>
    <w:rsid w:val="00184C07"/>
    <w:rsid w:val="00184CE6"/>
    <w:rsid w:val="00185C18"/>
    <w:rsid w:val="00185E8A"/>
    <w:rsid w:val="001861F4"/>
    <w:rsid w:val="001862B5"/>
    <w:rsid w:val="00186810"/>
    <w:rsid w:val="00186B4B"/>
    <w:rsid w:val="00187376"/>
    <w:rsid w:val="0018764B"/>
    <w:rsid w:val="0018767B"/>
    <w:rsid w:val="00190155"/>
    <w:rsid w:val="00190E17"/>
    <w:rsid w:val="00191092"/>
    <w:rsid w:val="00191D03"/>
    <w:rsid w:val="00191D8D"/>
    <w:rsid w:val="00193CE6"/>
    <w:rsid w:val="00193F44"/>
    <w:rsid w:val="00194141"/>
    <w:rsid w:val="001943EF"/>
    <w:rsid w:val="001944EB"/>
    <w:rsid w:val="00194632"/>
    <w:rsid w:val="001957BC"/>
    <w:rsid w:val="00195B83"/>
    <w:rsid w:val="0019652B"/>
    <w:rsid w:val="0019660B"/>
    <w:rsid w:val="00196BC9"/>
    <w:rsid w:val="00196CC0"/>
    <w:rsid w:val="00196F88"/>
    <w:rsid w:val="00197125"/>
    <w:rsid w:val="001973A7"/>
    <w:rsid w:val="001977FD"/>
    <w:rsid w:val="0019789A"/>
    <w:rsid w:val="00197A6C"/>
    <w:rsid w:val="00197C3A"/>
    <w:rsid w:val="001A0A4F"/>
    <w:rsid w:val="001A0D32"/>
    <w:rsid w:val="001A1335"/>
    <w:rsid w:val="001A1458"/>
    <w:rsid w:val="001A1628"/>
    <w:rsid w:val="001A25A8"/>
    <w:rsid w:val="001A2933"/>
    <w:rsid w:val="001A2B61"/>
    <w:rsid w:val="001A2FE8"/>
    <w:rsid w:val="001A30D9"/>
    <w:rsid w:val="001A388B"/>
    <w:rsid w:val="001A3AF7"/>
    <w:rsid w:val="001A3B57"/>
    <w:rsid w:val="001A4939"/>
    <w:rsid w:val="001A4A49"/>
    <w:rsid w:val="001A4FE4"/>
    <w:rsid w:val="001A52CE"/>
    <w:rsid w:val="001A5D46"/>
    <w:rsid w:val="001A5F54"/>
    <w:rsid w:val="001A64CB"/>
    <w:rsid w:val="001A6574"/>
    <w:rsid w:val="001A6DD7"/>
    <w:rsid w:val="001A7314"/>
    <w:rsid w:val="001A765A"/>
    <w:rsid w:val="001A7961"/>
    <w:rsid w:val="001A7997"/>
    <w:rsid w:val="001B0749"/>
    <w:rsid w:val="001B0831"/>
    <w:rsid w:val="001B08E9"/>
    <w:rsid w:val="001B0B55"/>
    <w:rsid w:val="001B0BB8"/>
    <w:rsid w:val="001B0C04"/>
    <w:rsid w:val="001B0E21"/>
    <w:rsid w:val="001B0FCA"/>
    <w:rsid w:val="001B1510"/>
    <w:rsid w:val="001B17F7"/>
    <w:rsid w:val="001B1B87"/>
    <w:rsid w:val="001B283D"/>
    <w:rsid w:val="001B2BA4"/>
    <w:rsid w:val="001B2D18"/>
    <w:rsid w:val="001B3484"/>
    <w:rsid w:val="001B36DD"/>
    <w:rsid w:val="001B37B9"/>
    <w:rsid w:val="001B3B55"/>
    <w:rsid w:val="001B455F"/>
    <w:rsid w:val="001B46DA"/>
    <w:rsid w:val="001B4CF7"/>
    <w:rsid w:val="001B5100"/>
    <w:rsid w:val="001B5529"/>
    <w:rsid w:val="001B55CB"/>
    <w:rsid w:val="001B58D0"/>
    <w:rsid w:val="001B5B8C"/>
    <w:rsid w:val="001B6730"/>
    <w:rsid w:val="001B6E5F"/>
    <w:rsid w:val="001B73CC"/>
    <w:rsid w:val="001B766C"/>
    <w:rsid w:val="001B7775"/>
    <w:rsid w:val="001B79AD"/>
    <w:rsid w:val="001B7E04"/>
    <w:rsid w:val="001C050B"/>
    <w:rsid w:val="001C08D1"/>
    <w:rsid w:val="001C12E0"/>
    <w:rsid w:val="001C1446"/>
    <w:rsid w:val="001C1831"/>
    <w:rsid w:val="001C1861"/>
    <w:rsid w:val="001C19F3"/>
    <w:rsid w:val="001C1F7A"/>
    <w:rsid w:val="001C23E7"/>
    <w:rsid w:val="001C2694"/>
    <w:rsid w:val="001C2871"/>
    <w:rsid w:val="001C2D1E"/>
    <w:rsid w:val="001C2D99"/>
    <w:rsid w:val="001C34E9"/>
    <w:rsid w:val="001C34FC"/>
    <w:rsid w:val="001C3F85"/>
    <w:rsid w:val="001C442B"/>
    <w:rsid w:val="001C4F67"/>
    <w:rsid w:val="001C5028"/>
    <w:rsid w:val="001C521E"/>
    <w:rsid w:val="001C59E5"/>
    <w:rsid w:val="001C5DD6"/>
    <w:rsid w:val="001C5F09"/>
    <w:rsid w:val="001C6193"/>
    <w:rsid w:val="001C64F7"/>
    <w:rsid w:val="001C6974"/>
    <w:rsid w:val="001C6F57"/>
    <w:rsid w:val="001C7BFF"/>
    <w:rsid w:val="001C7DAC"/>
    <w:rsid w:val="001D03CF"/>
    <w:rsid w:val="001D0789"/>
    <w:rsid w:val="001D081E"/>
    <w:rsid w:val="001D098B"/>
    <w:rsid w:val="001D0CDF"/>
    <w:rsid w:val="001D0F19"/>
    <w:rsid w:val="001D174C"/>
    <w:rsid w:val="001D1930"/>
    <w:rsid w:val="001D2642"/>
    <w:rsid w:val="001D27DD"/>
    <w:rsid w:val="001D321A"/>
    <w:rsid w:val="001D370F"/>
    <w:rsid w:val="001D3B74"/>
    <w:rsid w:val="001D3B93"/>
    <w:rsid w:val="001D3C58"/>
    <w:rsid w:val="001D3CFE"/>
    <w:rsid w:val="001D3FF2"/>
    <w:rsid w:val="001D40B5"/>
    <w:rsid w:val="001D435B"/>
    <w:rsid w:val="001D468A"/>
    <w:rsid w:val="001D4A20"/>
    <w:rsid w:val="001D4E72"/>
    <w:rsid w:val="001D4EFF"/>
    <w:rsid w:val="001D5109"/>
    <w:rsid w:val="001D54D3"/>
    <w:rsid w:val="001D5A03"/>
    <w:rsid w:val="001D5F31"/>
    <w:rsid w:val="001D5FAB"/>
    <w:rsid w:val="001D62BC"/>
    <w:rsid w:val="001D6435"/>
    <w:rsid w:val="001D7190"/>
    <w:rsid w:val="001D7477"/>
    <w:rsid w:val="001D76E0"/>
    <w:rsid w:val="001E0081"/>
    <w:rsid w:val="001E035E"/>
    <w:rsid w:val="001E04DE"/>
    <w:rsid w:val="001E071D"/>
    <w:rsid w:val="001E094D"/>
    <w:rsid w:val="001E0EF0"/>
    <w:rsid w:val="001E1365"/>
    <w:rsid w:val="001E1FAE"/>
    <w:rsid w:val="001E24FC"/>
    <w:rsid w:val="001E3A84"/>
    <w:rsid w:val="001E40F1"/>
    <w:rsid w:val="001E4790"/>
    <w:rsid w:val="001E4A9B"/>
    <w:rsid w:val="001E508D"/>
    <w:rsid w:val="001E5386"/>
    <w:rsid w:val="001E53B6"/>
    <w:rsid w:val="001E61CC"/>
    <w:rsid w:val="001E6522"/>
    <w:rsid w:val="001E67AF"/>
    <w:rsid w:val="001E6D45"/>
    <w:rsid w:val="001E6D55"/>
    <w:rsid w:val="001E6EC7"/>
    <w:rsid w:val="001E724D"/>
    <w:rsid w:val="001E73D5"/>
    <w:rsid w:val="001E744B"/>
    <w:rsid w:val="001E773E"/>
    <w:rsid w:val="001E78B6"/>
    <w:rsid w:val="001E7E52"/>
    <w:rsid w:val="001F00CB"/>
    <w:rsid w:val="001F01F4"/>
    <w:rsid w:val="001F0257"/>
    <w:rsid w:val="001F0613"/>
    <w:rsid w:val="001F09AD"/>
    <w:rsid w:val="001F0D69"/>
    <w:rsid w:val="001F0D8B"/>
    <w:rsid w:val="001F1232"/>
    <w:rsid w:val="001F1307"/>
    <w:rsid w:val="001F139A"/>
    <w:rsid w:val="001F1BB6"/>
    <w:rsid w:val="001F1E2A"/>
    <w:rsid w:val="001F1EA9"/>
    <w:rsid w:val="001F225C"/>
    <w:rsid w:val="001F30BC"/>
    <w:rsid w:val="001F336D"/>
    <w:rsid w:val="001F33C7"/>
    <w:rsid w:val="001F3419"/>
    <w:rsid w:val="001F3466"/>
    <w:rsid w:val="001F3597"/>
    <w:rsid w:val="001F3880"/>
    <w:rsid w:val="001F3934"/>
    <w:rsid w:val="001F40B8"/>
    <w:rsid w:val="001F4660"/>
    <w:rsid w:val="001F469D"/>
    <w:rsid w:val="001F4B7C"/>
    <w:rsid w:val="001F4DF0"/>
    <w:rsid w:val="001F5BD7"/>
    <w:rsid w:val="001F6F69"/>
    <w:rsid w:val="001F733B"/>
    <w:rsid w:val="001F7870"/>
    <w:rsid w:val="001F7B61"/>
    <w:rsid w:val="001F7D4D"/>
    <w:rsid w:val="00200173"/>
    <w:rsid w:val="002009ED"/>
    <w:rsid w:val="00200CF4"/>
    <w:rsid w:val="00200F63"/>
    <w:rsid w:val="0020174F"/>
    <w:rsid w:val="00201F4A"/>
    <w:rsid w:val="00202236"/>
    <w:rsid w:val="00202462"/>
    <w:rsid w:val="00202C24"/>
    <w:rsid w:val="00203214"/>
    <w:rsid w:val="002037C2"/>
    <w:rsid w:val="00203977"/>
    <w:rsid w:val="002047E5"/>
    <w:rsid w:val="00204C83"/>
    <w:rsid w:val="00204CF5"/>
    <w:rsid w:val="00204DCC"/>
    <w:rsid w:val="00204F33"/>
    <w:rsid w:val="00205306"/>
    <w:rsid w:val="0020573A"/>
    <w:rsid w:val="00205A5D"/>
    <w:rsid w:val="00205C7B"/>
    <w:rsid w:val="00205D9E"/>
    <w:rsid w:val="002061AB"/>
    <w:rsid w:val="002063E5"/>
    <w:rsid w:val="00206490"/>
    <w:rsid w:val="00206733"/>
    <w:rsid w:val="00206A16"/>
    <w:rsid w:val="00206F2F"/>
    <w:rsid w:val="00207120"/>
    <w:rsid w:val="002071C2"/>
    <w:rsid w:val="00207A24"/>
    <w:rsid w:val="0021002C"/>
    <w:rsid w:val="0021045E"/>
    <w:rsid w:val="002105B8"/>
    <w:rsid w:val="00210A9E"/>
    <w:rsid w:val="00210CCF"/>
    <w:rsid w:val="00210F2E"/>
    <w:rsid w:val="00211875"/>
    <w:rsid w:val="00211EFA"/>
    <w:rsid w:val="002120AC"/>
    <w:rsid w:val="002123CC"/>
    <w:rsid w:val="00212427"/>
    <w:rsid w:val="0021251F"/>
    <w:rsid w:val="00212834"/>
    <w:rsid w:val="00213031"/>
    <w:rsid w:val="002136CD"/>
    <w:rsid w:val="00213DE4"/>
    <w:rsid w:val="00213FBA"/>
    <w:rsid w:val="00214188"/>
    <w:rsid w:val="00214842"/>
    <w:rsid w:val="00214A7F"/>
    <w:rsid w:val="00214E76"/>
    <w:rsid w:val="002155B8"/>
    <w:rsid w:val="0021572E"/>
    <w:rsid w:val="0021579D"/>
    <w:rsid w:val="00215D46"/>
    <w:rsid w:val="00216474"/>
    <w:rsid w:val="00216D71"/>
    <w:rsid w:val="00216F87"/>
    <w:rsid w:val="00217449"/>
    <w:rsid w:val="00217641"/>
    <w:rsid w:val="00217754"/>
    <w:rsid w:val="00217D1A"/>
    <w:rsid w:val="00220170"/>
    <w:rsid w:val="0022025C"/>
    <w:rsid w:val="0022071B"/>
    <w:rsid w:val="00220792"/>
    <w:rsid w:val="00220B8F"/>
    <w:rsid w:val="002213B3"/>
    <w:rsid w:val="002213C9"/>
    <w:rsid w:val="00221737"/>
    <w:rsid w:val="00221B05"/>
    <w:rsid w:val="00222241"/>
    <w:rsid w:val="00222447"/>
    <w:rsid w:val="00222901"/>
    <w:rsid w:val="00222AF9"/>
    <w:rsid w:val="00223228"/>
    <w:rsid w:val="002232BD"/>
    <w:rsid w:val="00223B98"/>
    <w:rsid w:val="00224636"/>
    <w:rsid w:val="00224FC7"/>
    <w:rsid w:val="002258BD"/>
    <w:rsid w:val="00225D12"/>
    <w:rsid w:val="0022601F"/>
    <w:rsid w:val="00226641"/>
    <w:rsid w:val="00226738"/>
    <w:rsid w:val="00226971"/>
    <w:rsid w:val="00226AB1"/>
    <w:rsid w:val="00226E48"/>
    <w:rsid w:val="00226FBF"/>
    <w:rsid w:val="0022757E"/>
    <w:rsid w:val="00227606"/>
    <w:rsid w:val="00227688"/>
    <w:rsid w:val="0022784C"/>
    <w:rsid w:val="00230462"/>
    <w:rsid w:val="00230679"/>
    <w:rsid w:val="00230DA6"/>
    <w:rsid w:val="00231055"/>
    <w:rsid w:val="00231371"/>
    <w:rsid w:val="002313A1"/>
    <w:rsid w:val="002313C8"/>
    <w:rsid w:val="00231834"/>
    <w:rsid w:val="00231DFD"/>
    <w:rsid w:val="00231E67"/>
    <w:rsid w:val="00232011"/>
    <w:rsid w:val="002327B8"/>
    <w:rsid w:val="00232A21"/>
    <w:rsid w:val="00232A89"/>
    <w:rsid w:val="00233257"/>
    <w:rsid w:val="00233322"/>
    <w:rsid w:val="002335C2"/>
    <w:rsid w:val="00234846"/>
    <w:rsid w:val="00234F30"/>
    <w:rsid w:val="002350D2"/>
    <w:rsid w:val="002353AA"/>
    <w:rsid w:val="00235AD0"/>
    <w:rsid w:val="00235BED"/>
    <w:rsid w:val="00235F55"/>
    <w:rsid w:val="00236274"/>
    <w:rsid w:val="002363EB"/>
    <w:rsid w:val="00237350"/>
    <w:rsid w:val="002377E0"/>
    <w:rsid w:val="00237B6E"/>
    <w:rsid w:val="0024014C"/>
    <w:rsid w:val="0024064B"/>
    <w:rsid w:val="00240A21"/>
    <w:rsid w:val="00240C59"/>
    <w:rsid w:val="00240D28"/>
    <w:rsid w:val="00240E2B"/>
    <w:rsid w:val="00241BA4"/>
    <w:rsid w:val="00241E0A"/>
    <w:rsid w:val="00241F1A"/>
    <w:rsid w:val="002421EE"/>
    <w:rsid w:val="002425D0"/>
    <w:rsid w:val="00243718"/>
    <w:rsid w:val="002444A8"/>
    <w:rsid w:val="0024480A"/>
    <w:rsid w:val="0024495F"/>
    <w:rsid w:val="00245875"/>
    <w:rsid w:val="002463D6"/>
    <w:rsid w:val="002466A2"/>
    <w:rsid w:val="0024682C"/>
    <w:rsid w:val="002469CD"/>
    <w:rsid w:val="00246B21"/>
    <w:rsid w:val="00246FB3"/>
    <w:rsid w:val="00247226"/>
    <w:rsid w:val="00247F8B"/>
    <w:rsid w:val="00250140"/>
    <w:rsid w:val="002504CC"/>
    <w:rsid w:val="00250786"/>
    <w:rsid w:val="002508C7"/>
    <w:rsid w:val="00251CC2"/>
    <w:rsid w:val="00252017"/>
    <w:rsid w:val="00252119"/>
    <w:rsid w:val="0025264B"/>
    <w:rsid w:val="00252C9B"/>
    <w:rsid w:val="00253D47"/>
    <w:rsid w:val="00254315"/>
    <w:rsid w:val="002546AE"/>
    <w:rsid w:val="002549BB"/>
    <w:rsid w:val="00254BE9"/>
    <w:rsid w:val="002553A7"/>
    <w:rsid w:val="002553AB"/>
    <w:rsid w:val="002557D7"/>
    <w:rsid w:val="0025728E"/>
    <w:rsid w:val="00257432"/>
    <w:rsid w:val="002575B6"/>
    <w:rsid w:val="00257649"/>
    <w:rsid w:val="00257721"/>
    <w:rsid w:val="002579A9"/>
    <w:rsid w:val="00257A15"/>
    <w:rsid w:val="00257E22"/>
    <w:rsid w:val="00257F57"/>
    <w:rsid w:val="00260AD7"/>
    <w:rsid w:val="002610A9"/>
    <w:rsid w:val="002611E0"/>
    <w:rsid w:val="00262492"/>
    <w:rsid w:val="00262549"/>
    <w:rsid w:val="00262662"/>
    <w:rsid w:val="00262836"/>
    <w:rsid w:val="00262A33"/>
    <w:rsid w:val="00263207"/>
    <w:rsid w:val="002634EC"/>
    <w:rsid w:val="00264389"/>
    <w:rsid w:val="002648FA"/>
    <w:rsid w:val="002649E8"/>
    <w:rsid w:val="00264E54"/>
    <w:rsid w:val="00265759"/>
    <w:rsid w:val="002657BC"/>
    <w:rsid w:val="002661EF"/>
    <w:rsid w:val="00266A7F"/>
    <w:rsid w:val="00266D37"/>
    <w:rsid w:val="00266F17"/>
    <w:rsid w:val="002671A8"/>
    <w:rsid w:val="002674AE"/>
    <w:rsid w:val="00267C3F"/>
    <w:rsid w:val="00267CD3"/>
    <w:rsid w:val="00267D4C"/>
    <w:rsid w:val="002703DA"/>
    <w:rsid w:val="002711A8"/>
    <w:rsid w:val="0027150B"/>
    <w:rsid w:val="00271515"/>
    <w:rsid w:val="0027259A"/>
    <w:rsid w:val="002725AE"/>
    <w:rsid w:val="00272BB0"/>
    <w:rsid w:val="00272BE5"/>
    <w:rsid w:val="00272FEA"/>
    <w:rsid w:val="002730FA"/>
    <w:rsid w:val="0027317B"/>
    <w:rsid w:val="00273429"/>
    <w:rsid w:val="002739BD"/>
    <w:rsid w:val="002739D8"/>
    <w:rsid w:val="00273ABA"/>
    <w:rsid w:val="00273F78"/>
    <w:rsid w:val="002743C2"/>
    <w:rsid w:val="0027440C"/>
    <w:rsid w:val="0027564E"/>
    <w:rsid w:val="00275CD0"/>
    <w:rsid w:val="002764B9"/>
    <w:rsid w:val="002764E8"/>
    <w:rsid w:val="00276BA4"/>
    <w:rsid w:val="00276C36"/>
    <w:rsid w:val="00277014"/>
    <w:rsid w:val="00277829"/>
    <w:rsid w:val="00277D46"/>
    <w:rsid w:val="002804B0"/>
    <w:rsid w:val="0028097F"/>
    <w:rsid w:val="00280C6E"/>
    <w:rsid w:val="0028164D"/>
    <w:rsid w:val="00281995"/>
    <w:rsid w:val="00281AED"/>
    <w:rsid w:val="00282F4B"/>
    <w:rsid w:val="002830E3"/>
    <w:rsid w:val="002835BB"/>
    <w:rsid w:val="0028365A"/>
    <w:rsid w:val="002839FD"/>
    <w:rsid w:val="00283A06"/>
    <w:rsid w:val="00283DCE"/>
    <w:rsid w:val="00283F2B"/>
    <w:rsid w:val="002842F8"/>
    <w:rsid w:val="00284415"/>
    <w:rsid w:val="00284A7A"/>
    <w:rsid w:val="002852CE"/>
    <w:rsid w:val="00285390"/>
    <w:rsid w:val="0028542C"/>
    <w:rsid w:val="002855C5"/>
    <w:rsid w:val="00285DE9"/>
    <w:rsid w:val="002863C9"/>
    <w:rsid w:val="00286533"/>
    <w:rsid w:val="00286D9C"/>
    <w:rsid w:val="00286DD9"/>
    <w:rsid w:val="00286F27"/>
    <w:rsid w:val="00286FD9"/>
    <w:rsid w:val="00287102"/>
    <w:rsid w:val="0028777F"/>
    <w:rsid w:val="00287857"/>
    <w:rsid w:val="002878B0"/>
    <w:rsid w:val="002879BA"/>
    <w:rsid w:val="00290CB0"/>
    <w:rsid w:val="00290DD6"/>
    <w:rsid w:val="00291329"/>
    <w:rsid w:val="002916E0"/>
    <w:rsid w:val="00292218"/>
    <w:rsid w:val="00292933"/>
    <w:rsid w:val="002930A0"/>
    <w:rsid w:val="00293A70"/>
    <w:rsid w:val="00294400"/>
    <w:rsid w:val="0029535C"/>
    <w:rsid w:val="00295938"/>
    <w:rsid w:val="00295B8D"/>
    <w:rsid w:val="00295DD2"/>
    <w:rsid w:val="0029605D"/>
    <w:rsid w:val="00296456"/>
    <w:rsid w:val="00296BA0"/>
    <w:rsid w:val="00296D5B"/>
    <w:rsid w:val="002973A8"/>
    <w:rsid w:val="002976D1"/>
    <w:rsid w:val="002A00E9"/>
    <w:rsid w:val="002A01F2"/>
    <w:rsid w:val="002A0237"/>
    <w:rsid w:val="002A0759"/>
    <w:rsid w:val="002A0A1E"/>
    <w:rsid w:val="002A203C"/>
    <w:rsid w:val="002A263E"/>
    <w:rsid w:val="002A2652"/>
    <w:rsid w:val="002A28E6"/>
    <w:rsid w:val="002A299C"/>
    <w:rsid w:val="002A2B15"/>
    <w:rsid w:val="002A3100"/>
    <w:rsid w:val="002A385B"/>
    <w:rsid w:val="002A46A3"/>
    <w:rsid w:val="002A4A33"/>
    <w:rsid w:val="002A51ED"/>
    <w:rsid w:val="002A5980"/>
    <w:rsid w:val="002A6E19"/>
    <w:rsid w:val="002A6EA1"/>
    <w:rsid w:val="002A715C"/>
    <w:rsid w:val="002A7667"/>
    <w:rsid w:val="002A7B68"/>
    <w:rsid w:val="002A7E63"/>
    <w:rsid w:val="002B07EB"/>
    <w:rsid w:val="002B0D2D"/>
    <w:rsid w:val="002B0E06"/>
    <w:rsid w:val="002B118A"/>
    <w:rsid w:val="002B14DD"/>
    <w:rsid w:val="002B18CA"/>
    <w:rsid w:val="002B1F03"/>
    <w:rsid w:val="002B2896"/>
    <w:rsid w:val="002B2971"/>
    <w:rsid w:val="002B2F6D"/>
    <w:rsid w:val="002B35F3"/>
    <w:rsid w:val="002B3745"/>
    <w:rsid w:val="002B381F"/>
    <w:rsid w:val="002B43C5"/>
    <w:rsid w:val="002B469E"/>
    <w:rsid w:val="002B4806"/>
    <w:rsid w:val="002B4BBB"/>
    <w:rsid w:val="002B4D76"/>
    <w:rsid w:val="002B5204"/>
    <w:rsid w:val="002B532D"/>
    <w:rsid w:val="002B5F94"/>
    <w:rsid w:val="002B6002"/>
    <w:rsid w:val="002B6433"/>
    <w:rsid w:val="002B64C9"/>
    <w:rsid w:val="002B6596"/>
    <w:rsid w:val="002B671E"/>
    <w:rsid w:val="002B6954"/>
    <w:rsid w:val="002B6B84"/>
    <w:rsid w:val="002B6B89"/>
    <w:rsid w:val="002B6D5D"/>
    <w:rsid w:val="002B72A1"/>
    <w:rsid w:val="002B77DE"/>
    <w:rsid w:val="002B7896"/>
    <w:rsid w:val="002B79EC"/>
    <w:rsid w:val="002C02FB"/>
    <w:rsid w:val="002C09C7"/>
    <w:rsid w:val="002C14DB"/>
    <w:rsid w:val="002C1626"/>
    <w:rsid w:val="002C187A"/>
    <w:rsid w:val="002C1BF0"/>
    <w:rsid w:val="002C2135"/>
    <w:rsid w:val="002C214A"/>
    <w:rsid w:val="002C267F"/>
    <w:rsid w:val="002C310C"/>
    <w:rsid w:val="002C3883"/>
    <w:rsid w:val="002C3AA3"/>
    <w:rsid w:val="002C3D3D"/>
    <w:rsid w:val="002C3F2F"/>
    <w:rsid w:val="002C3FF5"/>
    <w:rsid w:val="002C4540"/>
    <w:rsid w:val="002C474E"/>
    <w:rsid w:val="002C4815"/>
    <w:rsid w:val="002C4BE2"/>
    <w:rsid w:val="002C52BB"/>
    <w:rsid w:val="002C5524"/>
    <w:rsid w:val="002C5695"/>
    <w:rsid w:val="002C62F7"/>
    <w:rsid w:val="002C632B"/>
    <w:rsid w:val="002C65C6"/>
    <w:rsid w:val="002C7142"/>
    <w:rsid w:val="002C7151"/>
    <w:rsid w:val="002C7387"/>
    <w:rsid w:val="002C7456"/>
    <w:rsid w:val="002C75F4"/>
    <w:rsid w:val="002C7AB7"/>
    <w:rsid w:val="002C7EEA"/>
    <w:rsid w:val="002C7EEF"/>
    <w:rsid w:val="002C7FE1"/>
    <w:rsid w:val="002D0111"/>
    <w:rsid w:val="002D04A0"/>
    <w:rsid w:val="002D089E"/>
    <w:rsid w:val="002D17A1"/>
    <w:rsid w:val="002D1A8F"/>
    <w:rsid w:val="002D1B1F"/>
    <w:rsid w:val="002D2E1F"/>
    <w:rsid w:val="002D368C"/>
    <w:rsid w:val="002D3852"/>
    <w:rsid w:val="002D3EFF"/>
    <w:rsid w:val="002D4EC6"/>
    <w:rsid w:val="002D511D"/>
    <w:rsid w:val="002D5271"/>
    <w:rsid w:val="002D543D"/>
    <w:rsid w:val="002D5685"/>
    <w:rsid w:val="002D5867"/>
    <w:rsid w:val="002D58A2"/>
    <w:rsid w:val="002D5ED2"/>
    <w:rsid w:val="002D5F28"/>
    <w:rsid w:val="002D5FA7"/>
    <w:rsid w:val="002D667A"/>
    <w:rsid w:val="002D6726"/>
    <w:rsid w:val="002D6B41"/>
    <w:rsid w:val="002D6CED"/>
    <w:rsid w:val="002D6E5D"/>
    <w:rsid w:val="002D7B72"/>
    <w:rsid w:val="002D7C63"/>
    <w:rsid w:val="002E01CF"/>
    <w:rsid w:val="002E03BB"/>
    <w:rsid w:val="002E0417"/>
    <w:rsid w:val="002E125A"/>
    <w:rsid w:val="002E12A2"/>
    <w:rsid w:val="002E18B9"/>
    <w:rsid w:val="002E1904"/>
    <w:rsid w:val="002E19F0"/>
    <w:rsid w:val="002E23B1"/>
    <w:rsid w:val="002E2EF4"/>
    <w:rsid w:val="002E3739"/>
    <w:rsid w:val="002E3B50"/>
    <w:rsid w:val="002E418A"/>
    <w:rsid w:val="002E490F"/>
    <w:rsid w:val="002E4C0A"/>
    <w:rsid w:val="002E4C5D"/>
    <w:rsid w:val="002E4CBA"/>
    <w:rsid w:val="002E55CE"/>
    <w:rsid w:val="002E59AB"/>
    <w:rsid w:val="002E5B62"/>
    <w:rsid w:val="002E5E8E"/>
    <w:rsid w:val="002E687C"/>
    <w:rsid w:val="002E6A43"/>
    <w:rsid w:val="002E6EA1"/>
    <w:rsid w:val="002E7B1D"/>
    <w:rsid w:val="002F00DD"/>
    <w:rsid w:val="002F017C"/>
    <w:rsid w:val="002F057A"/>
    <w:rsid w:val="002F0AE1"/>
    <w:rsid w:val="002F0B9B"/>
    <w:rsid w:val="002F1461"/>
    <w:rsid w:val="002F162C"/>
    <w:rsid w:val="002F237C"/>
    <w:rsid w:val="002F24F5"/>
    <w:rsid w:val="002F2A89"/>
    <w:rsid w:val="002F2E19"/>
    <w:rsid w:val="002F3398"/>
    <w:rsid w:val="002F400B"/>
    <w:rsid w:val="002F4DF9"/>
    <w:rsid w:val="002F50CB"/>
    <w:rsid w:val="002F533B"/>
    <w:rsid w:val="002F53F2"/>
    <w:rsid w:val="002F5C05"/>
    <w:rsid w:val="002F5FFB"/>
    <w:rsid w:val="002F6573"/>
    <w:rsid w:val="002F747E"/>
    <w:rsid w:val="002F7982"/>
    <w:rsid w:val="002F7C3D"/>
    <w:rsid w:val="00300125"/>
    <w:rsid w:val="00300224"/>
    <w:rsid w:val="0030052F"/>
    <w:rsid w:val="0030108C"/>
    <w:rsid w:val="003017A6"/>
    <w:rsid w:val="00301C12"/>
    <w:rsid w:val="00301D1D"/>
    <w:rsid w:val="00301E6A"/>
    <w:rsid w:val="003023EC"/>
    <w:rsid w:val="003024A1"/>
    <w:rsid w:val="0030260E"/>
    <w:rsid w:val="00302896"/>
    <w:rsid w:val="00302A5C"/>
    <w:rsid w:val="00302F0C"/>
    <w:rsid w:val="00303124"/>
    <w:rsid w:val="00303570"/>
    <w:rsid w:val="00303702"/>
    <w:rsid w:val="00303D53"/>
    <w:rsid w:val="00303EB1"/>
    <w:rsid w:val="00303F7D"/>
    <w:rsid w:val="00304171"/>
    <w:rsid w:val="003042CF"/>
    <w:rsid w:val="0030452B"/>
    <w:rsid w:val="00304B45"/>
    <w:rsid w:val="00304C81"/>
    <w:rsid w:val="00304DF2"/>
    <w:rsid w:val="003052D8"/>
    <w:rsid w:val="0030590E"/>
    <w:rsid w:val="00305D86"/>
    <w:rsid w:val="003061C6"/>
    <w:rsid w:val="00306529"/>
    <w:rsid w:val="0030657C"/>
    <w:rsid w:val="0030672F"/>
    <w:rsid w:val="0030683F"/>
    <w:rsid w:val="00306F09"/>
    <w:rsid w:val="0030726D"/>
    <w:rsid w:val="003073BC"/>
    <w:rsid w:val="003101B8"/>
    <w:rsid w:val="00310355"/>
    <w:rsid w:val="003103B3"/>
    <w:rsid w:val="0031050D"/>
    <w:rsid w:val="00310B65"/>
    <w:rsid w:val="00310D06"/>
    <w:rsid w:val="00311A3E"/>
    <w:rsid w:val="00311BEA"/>
    <w:rsid w:val="00312173"/>
    <w:rsid w:val="00312552"/>
    <w:rsid w:val="00312676"/>
    <w:rsid w:val="003126CC"/>
    <w:rsid w:val="003128F8"/>
    <w:rsid w:val="00312A91"/>
    <w:rsid w:val="00312B61"/>
    <w:rsid w:val="003133A4"/>
    <w:rsid w:val="003133B6"/>
    <w:rsid w:val="00313D06"/>
    <w:rsid w:val="00313DE0"/>
    <w:rsid w:val="00313FAE"/>
    <w:rsid w:val="0031426C"/>
    <w:rsid w:val="00314978"/>
    <w:rsid w:val="00314B5B"/>
    <w:rsid w:val="00314DE0"/>
    <w:rsid w:val="00315348"/>
    <w:rsid w:val="0031591C"/>
    <w:rsid w:val="00315CAA"/>
    <w:rsid w:val="003165C2"/>
    <w:rsid w:val="003168AA"/>
    <w:rsid w:val="00316C66"/>
    <w:rsid w:val="003173EF"/>
    <w:rsid w:val="0031774B"/>
    <w:rsid w:val="003179D4"/>
    <w:rsid w:val="00320078"/>
    <w:rsid w:val="003201C6"/>
    <w:rsid w:val="003208F7"/>
    <w:rsid w:val="00320E5F"/>
    <w:rsid w:val="0032103D"/>
    <w:rsid w:val="00321A21"/>
    <w:rsid w:val="00321FBC"/>
    <w:rsid w:val="003220DF"/>
    <w:rsid w:val="00322BC8"/>
    <w:rsid w:val="00322D7F"/>
    <w:rsid w:val="00322E01"/>
    <w:rsid w:val="0032346E"/>
    <w:rsid w:val="00324211"/>
    <w:rsid w:val="00324B47"/>
    <w:rsid w:val="00324BF2"/>
    <w:rsid w:val="00324DBD"/>
    <w:rsid w:val="003254A6"/>
    <w:rsid w:val="003258C1"/>
    <w:rsid w:val="00325CBE"/>
    <w:rsid w:val="00325FC6"/>
    <w:rsid w:val="00326F6E"/>
    <w:rsid w:val="00327096"/>
    <w:rsid w:val="0032776F"/>
    <w:rsid w:val="0032781D"/>
    <w:rsid w:val="00327834"/>
    <w:rsid w:val="00327A99"/>
    <w:rsid w:val="00331476"/>
    <w:rsid w:val="00331533"/>
    <w:rsid w:val="00331A1B"/>
    <w:rsid w:val="00332098"/>
    <w:rsid w:val="0033296B"/>
    <w:rsid w:val="00332A07"/>
    <w:rsid w:val="00332E53"/>
    <w:rsid w:val="0033335A"/>
    <w:rsid w:val="00333649"/>
    <w:rsid w:val="00333935"/>
    <w:rsid w:val="00333BE6"/>
    <w:rsid w:val="00333C24"/>
    <w:rsid w:val="00334119"/>
    <w:rsid w:val="003345E8"/>
    <w:rsid w:val="00334653"/>
    <w:rsid w:val="0033497E"/>
    <w:rsid w:val="0033556C"/>
    <w:rsid w:val="00335E93"/>
    <w:rsid w:val="003365F1"/>
    <w:rsid w:val="00336EA3"/>
    <w:rsid w:val="00337D45"/>
    <w:rsid w:val="00337FBA"/>
    <w:rsid w:val="003404A0"/>
    <w:rsid w:val="00340F14"/>
    <w:rsid w:val="003414D8"/>
    <w:rsid w:val="003417BB"/>
    <w:rsid w:val="003417F6"/>
    <w:rsid w:val="00341985"/>
    <w:rsid w:val="00341A61"/>
    <w:rsid w:val="00341D98"/>
    <w:rsid w:val="00342362"/>
    <w:rsid w:val="0034249C"/>
    <w:rsid w:val="003424D8"/>
    <w:rsid w:val="00342A27"/>
    <w:rsid w:val="00342DD4"/>
    <w:rsid w:val="00342DD7"/>
    <w:rsid w:val="00343479"/>
    <w:rsid w:val="00343851"/>
    <w:rsid w:val="00343A67"/>
    <w:rsid w:val="00344652"/>
    <w:rsid w:val="003453FC"/>
    <w:rsid w:val="003454D1"/>
    <w:rsid w:val="0034573C"/>
    <w:rsid w:val="00345806"/>
    <w:rsid w:val="00345EDA"/>
    <w:rsid w:val="003467DE"/>
    <w:rsid w:val="0034690B"/>
    <w:rsid w:val="00346AC5"/>
    <w:rsid w:val="00346F02"/>
    <w:rsid w:val="003471DB"/>
    <w:rsid w:val="00347321"/>
    <w:rsid w:val="00347349"/>
    <w:rsid w:val="00347463"/>
    <w:rsid w:val="00347975"/>
    <w:rsid w:val="00347A42"/>
    <w:rsid w:val="00347BC8"/>
    <w:rsid w:val="00347C9D"/>
    <w:rsid w:val="0035023A"/>
    <w:rsid w:val="003503BD"/>
    <w:rsid w:val="00350ACB"/>
    <w:rsid w:val="003516FC"/>
    <w:rsid w:val="003517A2"/>
    <w:rsid w:val="00351CEB"/>
    <w:rsid w:val="00351FA2"/>
    <w:rsid w:val="00352415"/>
    <w:rsid w:val="003524A3"/>
    <w:rsid w:val="003525FC"/>
    <w:rsid w:val="00352D39"/>
    <w:rsid w:val="00352E72"/>
    <w:rsid w:val="00353324"/>
    <w:rsid w:val="00353D6E"/>
    <w:rsid w:val="0035414B"/>
    <w:rsid w:val="0035445E"/>
    <w:rsid w:val="0035460C"/>
    <w:rsid w:val="00354A94"/>
    <w:rsid w:val="00354C28"/>
    <w:rsid w:val="00354EA3"/>
    <w:rsid w:val="00354F3D"/>
    <w:rsid w:val="00354F71"/>
    <w:rsid w:val="00355157"/>
    <w:rsid w:val="003553D6"/>
    <w:rsid w:val="003554FA"/>
    <w:rsid w:val="00355A13"/>
    <w:rsid w:val="00355D13"/>
    <w:rsid w:val="00355DC2"/>
    <w:rsid w:val="00355EF7"/>
    <w:rsid w:val="003562C6"/>
    <w:rsid w:val="00356C8E"/>
    <w:rsid w:val="003574C6"/>
    <w:rsid w:val="0035774E"/>
    <w:rsid w:val="00357C60"/>
    <w:rsid w:val="0036030C"/>
    <w:rsid w:val="00360386"/>
    <w:rsid w:val="003603A4"/>
    <w:rsid w:val="00360836"/>
    <w:rsid w:val="0036085E"/>
    <w:rsid w:val="00360A3E"/>
    <w:rsid w:val="003613D2"/>
    <w:rsid w:val="00361AF1"/>
    <w:rsid w:val="00361D6E"/>
    <w:rsid w:val="00361E82"/>
    <w:rsid w:val="00361EBD"/>
    <w:rsid w:val="00361F8E"/>
    <w:rsid w:val="00362252"/>
    <w:rsid w:val="00362821"/>
    <w:rsid w:val="00362EB8"/>
    <w:rsid w:val="003630B5"/>
    <w:rsid w:val="003633D4"/>
    <w:rsid w:val="0036346A"/>
    <w:rsid w:val="003637C2"/>
    <w:rsid w:val="003643DE"/>
    <w:rsid w:val="00364C3D"/>
    <w:rsid w:val="00365571"/>
    <w:rsid w:val="00366BB7"/>
    <w:rsid w:val="00366EC3"/>
    <w:rsid w:val="00367414"/>
    <w:rsid w:val="0036779C"/>
    <w:rsid w:val="00367CA9"/>
    <w:rsid w:val="00370050"/>
    <w:rsid w:val="00370B1D"/>
    <w:rsid w:val="00371D00"/>
    <w:rsid w:val="00372E03"/>
    <w:rsid w:val="003739E4"/>
    <w:rsid w:val="003745FE"/>
    <w:rsid w:val="00374C34"/>
    <w:rsid w:val="003750B6"/>
    <w:rsid w:val="00375D7C"/>
    <w:rsid w:val="00375DD5"/>
    <w:rsid w:val="00377248"/>
    <w:rsid w:val="003774C6"/>
    <w:rsid w:val="0037761B"/>
    <w:rsid w:val="00377666"/>
    <w:rsid w:val="00377AB7"/>
    <w:rsid w:val="00377C6A"/>
    <w:rsid w:val="00380413"/>
    <w:rsid w:val="00380E38"/>
    <w:rsid w:val="00380FAE"/>
    <w:rsid w:val="003814AE"/>
    <w:rsid w:val="0038184E"/>
    <w:rsid w:val="003818AC"/>
    <w:rsid w:val="00381907"/>
    <w:rsid w:val="00382511"/>
    <w:rsid w:val="003826B4"/>
    <w:rsid w:val="003829DE"/>
    <w:rsid w:val="00382A61"/>
    <w:rsid w:val="00382F4F"/>
    <w:rsid w:val="003831A9"/>
    <w:rsid w:val="00383A5A"/>
    <w:rsid w:val="00383AD0"/>
    <w:rsid w:val="00383B5E"/>
    <w:rsid w:val="0038418A"/>
    <w:rsid w:val="003842DD"/>
    <w:rsid w:val="00384480"/>
    <w:rsid w:val="0038478F"/>
    <w:rsid w:val="003848C3"/>
    <w:rsid w:val="00384B9F"/>
    <w:rsid w:val="00385169"/>
    <w:rsid w:val="00385236"/>
    <w:rsid w:val="00385743"/>
    <w:rsid w:val="003857AA"/>
    <w:rsid w:val="00385A34"/>
    <w:rsid w:val="00385BD1"/>
    <w:rsid w:val="00385C90"/>
    <w:rsid w:val="003865EA"/>
    <w:rsid w:val="00386A1E"/>
    <w:rsid w:val="00386DD2"/>
    <w:rsid w:val="0038711C"/>
    <w:rsid w:val="00387363"/>
    <w:rsid w:val="003900BB"/>
    <w:rsid w:val="003903EB"/>
    <w:rsid w:val="00390C84"/>
    <w:rsid w:val="00390CAD"/>
    <w:rsid w:val="003912AE"/>
    <w:rsid w:val="0039141B"/>
    <w:rsid w:val="003914C5"/>
    <w:rsid w:val="0039274C"/>
    <w:rsid w:val="00392FEB"/>
    <w:rsid w:val="00393251"/>
    <w:rsid w:val="00393408"/>
    <w:rsid w:val="0039350F"/>
    <w:rsid w:val="00393A83"/>
    <w:rsid w:val="00393FD1"/>
    <w:rsid w:val="003944D5"/>
    <w:rsid w:val="003948A5"/>
    <w:rsid w:val="00394DAE"/>
    <w:rsid w:val="00394FE0"/>
    <w:rsid w:val="00395034"/>
    <w:rsid w:val="003956C4"/>
    <w:rsid w:val="003957B8"/>
    <w:rsid w:val="00395D0F"/>
    <w:rsid w:val="00396406"/>
    <w:rsid w:val="00396A01"/>
    <w:rsid w:val="00396ABD"/>
    <w:rsid w:val="00397765"/>
    <w:rsid w:val="003A009B"/>
    <w:rsid w:val="003A019F"/>
    <w:rsid w:val="003A0346"/>
    <w:rsid w:val="003A07C5"/>
    <w:rsid w:val="003A081E"/>
    <w:rsid w:val="003A0CC7"/>
    <w:rsid w:val="003A161A"/>
    <w:rsid w:val="003A20FE"/>
    <w:rsid w:val="003A2332"/>
    <w:rsid w:val="003A29DC"/>
    <w:rsid w:val="003A2D96"/>
    <w:rsid w:val="003A2F9A"/>
    <w:rsid w:val="003A35F4"/>
    <w:rsid w:val="003A3AE9"/>
    <w:rsid w:val="003A3F86"/>
    <w:rsid w:val="003A3F9C"/>
    <w:rsid w:val="003A471D"/>
    <w:rsid w:val="003A4AF5"/>
    <w:rsid w:val="003A4C16"/>
    <w:rsid w:val="003A4DCA"/>
    <w:rsid w:val="003A4F1E"/>
    <w:rsid w:val="003A569C"/>
    <w:rsid w:val="003A577A"/>
    <w:rsid w:val="003A57CE"/>
    <w:rsid w:val="003A5975"/>
    <w:rsid w:val="003A5E67"/>
    <w:rsid w:val="003A64C3"/>
    <w:rsid w:val="003A67AE"/>
    <w:rsid w:val="003A6B40"/>
    <w:rsid w:val="003A6D07"/>
    <w:rsid w:val="003A792C"/>
    <w:rsid w:val="003A793D"/>
    <w:rsid w:val="003A7A90"/>
    <w:rsid w:val="003A7E05"/>
    <w:rsid w:val="003B1371"/>
    <w:rsid w:val="003B163E"/>
    <w:rsid w:val="003B1884"/>
    <w:rsid w:val="003B1B91"/>
    <w:rsid w:val="003B2700"/>
    <w:rsid w:val="003B2CC6"/>
    <w:rsid w:val="003B3263"/>
    <w:rsid w:val="003B3547"/>
    <w:rsid w:val="003B3CF3"/>
    <w:rsid w:val="003B3F09"/>
    <w:rsid w:val="003B4770"/>
    <w:rsid w:val="003B477F"/>
    <w:rsid w:val="003B48A2"/>
    <w:rsid w:val="003B4C2A"/>
    <w:rsid w:val="003B51FC"/>
    <w:rsid w:val="003B58B8"/>
    <w:rsid w:val="003B5F42"/>
    <w:rsid w:val="003B652D"/>
    <w:rsid w:val="003B6BD7"/>
    <w:rsid w:val="003B6E35"/>
    <w:rsid w:val="003B6F08"/>
    <w:rsid w:val="003B6F4B"/>
    <w:rsid w:val="003B6F81"/>
    <w:rsid w:val="003B76AB"/>
    <w:rsid w:val="003B77F1"/>
    <w:rsid w:val="003B7B0D"/>
    <w:rsid w:val="003B7BF5"/>
    <w:rsid w:val="003B7E83"/>
    <w:rsid w:val="003C0835"/>
    <w:rsid w:val="003C0A80"/>
    <w:rsid w:val="003C0E9E"/>
    <w:rsid w:val="003C146A"/>
    <w:rsid w:val="003C17F6"/>
    <w:rsid w:val="003C1DC6"/>
    <w:rsid w:val="003C2024"/>
    <w:rsid w:val="003C25BD"/>
    <w:rsid w:val="003C2DF0"/>
    <w:rsid w:val="003C2FE9"/>
    <w:rsid w:val="003C30E6"/>
    <w:rsid w:val="003C3307"/>
    <w:rsid w:val="003C3C80"/>
    <w:rsid w:val="003C4140"/>
    <w:rsid w:val="003C429D"/>
    <w:rsid w:val="003C474C"/>
    <w:rsid w:val="003C4968"/>
    <w:rsid w:val="003C4A3D"/>
    <w:rsid w:val="003C4E88"/>
    <w:rsid w:val="003C50A8"/>
    <w:rsid w:val="003C50F5"/>
    <w:rsid w:val="003C58D0"/>
    <w:rsid w:val="003C59F5"/>
    <w:rsid w:val="003C5A4C"/>
    <w:rsid w:val="003C5B2B"/>
    <w:rsid w:val="003C5D1A"/>
    <w:rsid w:val="003C604B"/>
    <w:rsid w:val="003C631A"/>
    <w:rsid w:val="003C6692"/>
    <w:rsid w:val="003C676B"/>
    <w:rsid w:val="003C6D8B"/>
    <w:rsid w:val="003C72D6"/>
    <w:rsid w:val="003C7375"/>
    <w:rsid w:val="003C799F"/>
    <w:rsid w:val="003D0587"/>
    <w:rsid w:val="003D11EB"/>
    <w:rsid w:val="003D1D70"/>
    <w:rsid w:val="003D27C1"/>
    <w:rsid w:val="003D2C28"/>
    <w:rsid w:val="003D2E71"/>
    <w:rsid w:val="003D2EB5"/>
    <w:rsid w:val="003D3F0D"/>
    <w:rsid w:val="003D415C"/>
    <w:rsid w:val="003D426C"/>
    <w:rsid w:val="003D48C4"/>
    <w:rsid w:val="003D5222"/>
    <w:rsid w:val="003D55C0"/>
    <w:rsid w:val="003D5999"/>
    <w:rsid w:val="003D5A59"/>
    <w:rsid w:val="003D6227"/>
    <w:rsid w:val="003D62EE"/>
    <w:rsid w:val="003D647E"/>
    <w:rsid w:val="003D64C3"/>
    <w:rsid w:val="003D6A4B"/>
    <w:rsid w:val="003D71D1"/>
    <w:rsid w:val="003D71DF"/>
    <w:rsid w:val="003D74A5"/>
    <w:rsid w:val="003D7BA3"/>
    <w:rsid w:val="003D7EC0"/>
    <w:rsid w:val="003E0DC8"/>
    <w:rsid w:val="003E1110"/>
    <w:rsid w:val="003E1177"/>
    <w:rsid w:val="003E14FC"/>
    <w:rsid w:val="003E16DA"/>
    <w:rsid w:val="003E1852"/>
    <w:rsid w:val="003E1CDA"/>
    <w:rsid w:val="003E201A"/>
    <w:rsid w:val="003E21E3"/>
    <w:rsid w:val="003E22A3"/>
    <w:rsid w:val="003E25FE"/>
    <w:rsid w:val="003E29DD"/>
    <w:rsid w:val="003E3062"/>
    <w:rsid w:val="003E31BE"/>
    <w:rsid w:val="003E3282"/>
    <w:rsid w:val="003E36CC"/>
    <w:rsid w:val="003E3895"/>
    <w:rsid w:val="003E3C78"/>
    <w:rsid w:val="003E4311"/>
    <w:rsid w:val="003E479E"/>
    <w:rsid w:val="003E47E0"/>
    <w:rsid w:val="003E4E05"/>
    <w:rsid w:val="003E4EBC"/>
    <w:rsid w:val="003E4F22"/>
    <w:rsid w:val="003E4FC3"/>
    <w:rsid w:val="003E4FFE"/>
    <w:rsid w:val="003E5B46"/>
    <w:rsid w:val="003E5C2A"/>
    <w:rsid w:val="003E6E76"/>
    <w:rsid w:val="003E71A0"/>
    <w:rsid w:val="003E7C7C"/>
    <w:rsid w:val="003F0234"/>
    <w:rsid w:val="003F071B"/>
    <w:rsid w:val="003F13BC"/>
    <w:rsid w:val="003F1C40"/>
    <w:rsid w:val="003F1F4E"/>
    <w:rsid w:val="003F22B4"/>
    <w:rsid w:val="003F2527"/>
    <w:rsid w:val="003F279B"/>
    <w:rsid w:val="003F2999"/>
    <w:rsid w:val="003F2B8D"/>
    <w:rsid w:val="003F344F"/>
    <w:rsid w:val="003F35C8"/>
    <w:rsid w:val="003F3735"/>
    <w:rsid w:val="003F3BC6"/>
    <w:rsid w:val="003F3D0B"/>
    <w:rsid w:val="003F44AC"/>
    <w:rsid w:val="003F4723"/>
    <w:rsid w:val="003F4855"/>
    <w:rsid w:val="003F5037"/>
    <w:rsid w:val="003F50FB"/>
    <w:rsid w:val="003F5AC4"/>
    <w:rsid w:val="003F6999"/>
    <w:rsid w:val="003F707C"/>
    <w:rsid w:val="003F742D"/>
    <w:rsid w:val="003F7458"/>
    <w:rsid w:val="003F74E0"/>
    <w:rsid w:val="003F75CB"/>
    <w:rsid w:val="003F7643"/>
    <w:rsid w:val="003F7816"/>
    <w:rsid w:val="003F7ABE"/>
    <w:rsid w:val="003F7DF7"/>
    <w:rsid w:val="004006A3"/>
    <w:rsid w:val="004011DC"/>
    <w:rsid w:val="004012CB"/>
    <w:rsid w:val="004019FF"/>
    <w:rsid w:val="00402054"/>
    <w:rsid w:val="0040211C"/>
    <w:rsid w:val="00402410"/>
    <w:rsid w:val="004025BF"/>
    <w:rsid w:val="00402FB7"/>
    <w:rsid w:val="00403000"/>
    <w:rsid w:val="0040329D"/>
    <w:rsid w:val="00403520"/>
    <w:rsid w:val="00403720"/>
    <w:rsid w:val="0040373C"/>
    <w:rsid w:val="00403DB3"/>
    <w:rsid w:val="0040413A"/>
    <w:rsid w:val="00404260"/>
    <w:rsid w:val="00404CE7"/>
    <w:rsid w:val="0040502E"/>
    <w:rsid w:val="004053CD"/>
    <w:rsid w:val="004054A2"/>
    <w:rsid w:val="0040608A"/>
    <w:rsid w:val="00406643"/>
    <w:rsid w:val="00406B58"/>
    <w:rsid w:val="00407511"/>
    <w:rsid w:val="00407607"/>
    <w:rsid w:val="00407630"/>
    <w:rsid w:val="0041136A"/>
    <w:rsid w:val="0041142A"/>
    <w:rsid w:val="0041144D"/>
    <w:rsid w:val="004114FE"/>
    <w:rsid w:val="00411916"/>
    <w:rsid w:val="0041198C"/>
    <w:rsid w:val="00411B81"/>
    <w:rsid w:val="00411CD7"/>
    <w:rsid w:val="004127D8"/>
    <w:rsid w:val="00412913"/>
    <w:rsid w:val="00412AD4"/>
    <w:rsid w:val="00412B6C"/>
    <w:rsid w:val="00412BE0"/>
    <w:rsid w:val="00412C8B"/>
    <w:rsid w:val="00413032"/>
    <w:rsid w:val="00413167"/>
    <w:rsid w:val="00413B5C"/>
    <w:rsid w:val="00414ABA"/>
    <w:rsid w:val="00415101"/>
    <w:rsid w:val="00415378"/>
    <w:rsid w:val="004154F3"/>
    <w:rsid w:val="004156D9"/>
    <w:rsid w:val="00415784"/>
    <w:rsid w:val="0041587C"/>
    <w:rsid w:val="00415A1B"/>
    <w:rsid w:val="0041678C"/>
    <w:rsid w:val="004169C4"/>
    <w:rsid w:val="004175CB"/>
    <w:rsid w:val="004176AC"/>
    <w:rsid w:val="00417895"/>
    <w:rsid w:val="00417B17"/>
    <w:rsid w:val="00417DBF"/>
    <w:rsid w:val="00417E7B"/>
    <w:rsid w:val="004203E8"/>
    <w:rsid w:val="00420492"/>
    <w:rsid w:val="004204CC"/>
    <w:rsid w:val="00420C58"/>
    <w:rsid w:val="00420CC7"/>
    <w:rsid w:val="00420CFC"/>
    <w:rsid w:val="0042127A"/>
    <w:rsid w:val="00421C49"/>
    <w:rsid w:val="00422599"/>
    <w:rsid w:val="00422C4A"/>
    <w:rsid w:val="00423010"/>
    <w:rsid w:val="00423252"/>
    <w:rsid w:val="00423629"/>
    <w:rsid w:val="00423A23"/>
    <w:rsid w:val="00423A7F"/>
    <w:rsid w:val="00423AB9"/>
    <w:rsid w:val="00423DEE"/>
    <w:rsid w:val="0042451A"/>
    <w:rsid w:val="004245B7"/>
    <w:rsid w:val="00424A6D"/>
    <w:rsid w:val="004256DB"/>
    <w:rsid w:val="0042571C"/>
    <w:rsid w:val="00425CED"/>
    <w:rsid w:val="00425E5B"/>
    <w:rsid w:val="00427068"/>
    <w:rsid w:val="00427267"/>
    <w:rsid w:val="00427AF7"/>
    <w:rsid w:val="00427DE3"/>
    <w:rsid w:val="00427E1F"/>
    <w:rsid w:val="0043029F"/>
    <w:rsid w:val="004303AA"/>
    <w:rsid w:val="00430B0F"/>
    <w:rsid w:val="00430D91"/>
    <w:rsid w:val="004317A0"/>
    <w:rsid w:val="0043180E"/>
    <w:rsid w:val="00431B84"/>
    <w:rsid w:val="00432821"/>
    <w:rsid w:val="00432E6F"/>
    <w:rsid w:val="00432E7E"/>
    <w:rsid w:val="004331CB"/>
    <w:rsid w:val="0043327B"/>
    <w:rsid w:val="00433632"/>
    <w:rsid w:val="00433E85"/>
    <w:rsid w:val="0043447A"/>
    <w:rsid w:val="00434A10"/>
    <w:rsid w:val="00434C02"/>
    <w:rsid w:val="00434E2F"/>
    <w:rsid w:val="00435097"/>
    <w:rsid w:val="00435A2D"/>
    <w:rsid w:val="00435AE6"/>
    <w:rsid w:val="00435EA1"/>
    <w:rsid w:val="0043637E"/>
    <w:rsid w:val="004367D5"/>
    <w:rsid w:val="0043683B"/>
    <w:rsid w:val="00436B11"/>
    <w:rsid w:val="0044027A"/>
    <w:rsid w:val="004405E9"/>
    <w:rsid w:val="004406D5"/>
    <w:rsid w:val="0044102E"/>
    <w:rsid w:val="00441115"/>
    <w:rsid w:val="004415F9"/>
    <w:rsid w:val="0044169F"/>
    <w:rsid w:val="004417F1"/>
    <w:rsid w:val="0044196D"/>
    <w:rsid w:val="00441BB0"/>
    <w:rsid w:val="00441BE5"/>
    <w:rsid w:val="004426A8"/>
    <w:rsid w:val="00442ED0"/>
    <w:rsid w:val="00443299"/>
    <w:rsid w:val="00443AB8"/>
    <w:rsid w:val="00443C6B"/>
    <w:rsid w:val="00443C9B"/>
    <w:rsid w:val="00444473"/>
    <w:rsid w:val="00444484"/>
    <w:rsid w:val="00444485"/>
    <w:rsid w:val="00444F42"/>
    <w:rsid w:val="004453A1"/>
    <w:rsid w:val="00445AD5"/>
    <w:rsid w:val="00445E17"/>
    <w:rsid w:val="004462E0"/>
    <w:rsid w:val="0044653D"/>
    <w:rsid w:val="004470DC"/>
    <w:rsid w:val="00447195"/>
    <w:rsid w:val="0044751F"/>
    <w:rsid w:val="00447536"/>
    <w:rsid w:val="00447D16"/>
    <w:rsid w:val="00450B58"/>
    <w:rsid w:val="00450C69"/>
    <w:rsid w:val="00450E7E"/>
    <w:rsid w:val="0045106A"/>
    <w:rsid w:val="004518BA"/>
    <w:rsid w:val="00451D42"/>
    <w:rsid w:val="00451FA8"/>
    <w:rsid w:val="0045216B"/>
    <w:rsid w:val="004527A2"/>
    <w:rsid w:val="00452A2A"/>
    <w:rsid w:val="00452F60"/>
    <w:rsid w:val="00452FB1"/>
    <w:rsid w:val="00453052"/>
    <w:rsid w:val="004535B0"/>
    <w:rsid w:val="0045371E"/>
    <w:rsid w:val="0045412D"/>
    <w:rsid w:val="004543EC"/>
    <w:rsid w:val="00454403"/>
    <w:rsid w:val="004545D7"/>
    <w:rsid w:val="00455788"/>
    <w:rsid w:val="00455D08"/>
    <w:rsid w:val="00455D77"/>
    <w:rsid w:val="00456A72"/>
    <w:rsid w:val="00456B98"/>
    <w:rsid w:val="00456F11"/>
    <w:rsid w:val="004573E9"/>
    <w:rsid w:val="00457749"/>
    <w:rsid w:val="00457EF6"/>
    <w:rsid w:val="004602F9"/>
    <w:rsid w:val="00460334"/>
    <w:rsid w:val="004604CB"/>
    <w:rsid w:val="004605C1"/>
    <w:rsid w:val="0046096B"/>
    <w:rsid w:val="00460EEF"/>
    <w:rsid w:val="004615CD"/>
    <w:rsid w:val="00461631"/>
    <w:rsid w:val="00461A27"/>
    <w:rsid w:val="00461EA9"/>
    <w:rsid w:val="0046201D"/>
    <w:rsid w:val="00462178"/>
    <w:rsid w:val="00462201"/>
    <w:rsid w:val="00462E1C"/>
    <w:rsid w:val="00462E58"/>
    <w:rsid w:val="00462FC4"/>
    <w:rsid w:val="00463027"/>
    <w:rsid w:val="00463B12"/>
    <w:rsid w:val="00464C29"/>
    <w:rsid w:val="00464D5D"/>
    <w:rsid w:val="00465211"/>
    <w:rsid w:val="00465977"/>
    <w:rsid w:val="00465C03"/>
    <w:rsid w:val="004669D6"/>
    <w:rsid w:val="00466C8C"/>
    <w:rsid w:val="00466D29"/>
    <w:rsid w:val="004670C5"/>
    <w:rsid w:val="00467A41"/>
    <w:rsid w:val="00467B84"/>
    <w:rsid w:val="00467BBD"/>
    <w:rsid w:val="00467C1F"/>
    <w:rsid w:val="00470460"/>
    <w:rsid w:val="00470760"/>
    <w:rsid w:val="004708C1"/>
    <w:rsid w:val="00470F24"/>
    <w:rsid w:val="004711AD"/>
    <w:rsid w:val="00471813"/>
    <w:rsid w:val="0047189F"/>
    <w:rsid w:val="004719AF"/>
    <w:rsid w:val="00472388"/>
    <w:rsid w:val="00472690"/>
    <w:rsid w:val="0047291B"/>
    <w:rsid w:val="00472EF3"/>
    <w:rsid w:val="00472F12"/>
    <w:rsid w:val="00473528"/>
    <w:rsid w:val="004735D4"/>
    <w:rsid w:val="00473F87"/>
    <w:rsid w:val="004744A9"/>
    <w:rsid w:val="00474A74"/>
    <w:rsid w:val="00475084"/>
    <w:rsid w:val="004754A3"/>
    <w:rsid w:val="00475F68"/>
    <w:rsid w:val="00475FC6"/>
    <w:rsid w:val="004762C0"/>
    <w:rsid w:val="004762C2"/>
    <w:rsid w:val="004764FA"/>
    <w:rsid w:val="0047683E"/>
    <w:rsid w:val="00476FF4"/>
    <w:rsid w:val="00477889"/>
    <w:rsid w:val="00477D84"/>
    <w:rsid w:val="00477F44"/>
    <w:rsid w:val="00480ECD"/>
    <w:rsid w:val="00481156"/>
    <w:rsid w:val="0048118A"/>
    <w:rsid w:val="004812E1"/>
    <w:rsid w:val="004812EB"/>
    <w:rsid w:val="004814E4"/>
    <w:rsid w:val="004816A0"/>
    <w:rsid w:val="004816EE"/>
    <w:rsid w:val="00482133"/>
    <w:rsid w:val="00482742"/>
    <w:rsid w:val="004830B5"/>
    <w:rsid w:val="004830C1"/>
    <w:rsid w:val="004833EC"/>
    <w:rsid w:val="0048342D"/>
    <w:rsid w:val="004836C3"/>
    <w:rsid w:val="00483824"/>
    <w:rsid w:val="0048395F"/>
    <w:rsid w:val="00483997"/>
    <w:rsid w:val="00484561"/>
    <w:rsid w:val="0048462D"/>
    <w:rsid w:val="0048483B"/>
    <w:rsid w:val="004871B2"/>
    <w:rsid w:val="004875F1"/>
    <w:rsid w:val="00487A6B"/>
    <w:rsid w:val="00490126"/>
    <w:rsid w:val="00490CB1"/>
    <w:rsid w:val="00490E8F"/>
    <w:rsid w:val="00491352"/>
    <w:rsid w:val="00491B97"/>
    <w:rsid w:val="00492401"/>
    <w:rsid w:val="00492760"/>
    <w:rsid w:val="00492973"/>
    <w:rsid w:val="00492F98"/>
    <w:rsid w:val="00493172"/>
    <w:rsid w:val="004934E3"/>
    <w:rsid w:val="0049378C"/>
    <w:rsid w:val="0049397A"/>
    <w:rsid w:val="00493A08"/>
    <w:rsid w:val="00494516"/>
    <w:rsid w:val="00494727"/>
    <w:rsid w:val="004948B4"/>
    <w:rsid w:val="004969DE"/>
    <w:rsid w:val="00496AD6"/>
    <w:rsid w:val="00496B08"/>
    <w:rsid w:val="00497543"/>
    <w:rsid w:val="0049764A"/>
    <w:rsid w:val="00497C6F"/>
    <w:rsid w:val="00497F46"/>
    <w:rsid w:val="004A026C"/>
    <w:rsid w:val="004A08C0"/>
    <w:rsid w:val="004A0C80"/>
    <w:rsid w:val="004A100E"/>
    <w:rsid w:val="004A1098"/>
    <w:rsid w:val="004A1590"/>
    <w:rsid w:val="004A1A7F"/>
    <w:rsid w:val="004A1ACF"/>
    <w:rsid w:val="004A1B18"/>
    <w:rsid w:val="004A1D8A"/>
    <w:rsid w:val="004A1EA1"/>
    <w:rsid w:val="004A21FF"/>
    <w:rsid w:val="004A25D2"/>
    <w:rsid w:val="004A260D"/>
    <w:rsid w:val="004A2E97"/>
    <w:rsid w:val="004A39E1"/>
    <w:rsid w:val="004A3B90"/>
    <w:rsid w:val="004A3DA9"/>
    <w:rsid w:val="004A3F62"/>
    <w:rsid w:val="004A46A9"/>
    <w:rsid w:val="004A494E"/>
    <w:rsid w:val="004A4AE9"/>
    <w:rsid w:val="004A4B10"/>
    <w:rsid w:val="004A4C7D"/>
    <w:rsid w:val="004A4CFF"/>
    <w:rsid w:val="004A4F84"/>
    <w:rsid w:val="004A606C"/>
    <w:rsid w:val="004A63BB"/>
    <w:rsid w:val="004A6DFA"/>
    <w:rsid w:val="004A7231"/>
    <w:rsid w:val="004A7B18"/>
    <w:rsid w:val="004A7C6A"/>
    <w:rsid w:val="004B1167"/>
    <w:rsid w:val="004B152B"/>
    <w:rsid w:val="004B18A3"/>
    <w:rsid w:val="004B19D5"/>
    <w:rsid w:val="004B1BA4"/>
    <w:rsid w:val="004B2EED"/>
    <w:rsid w:val="004B3046"/>
    <w:rsid w:val="004B307E"/>
    <w:rsid w:val="004B3588"/>
    <w:rsid w:val="004B3784"/>
    <w:rsid w:val="004B3DA2"/>
    <w:rsid w:val="004B3FA8"/>
    <w:rsid w:val="004B40BF"/>
    <w:rsid w:val="004B40C9"/>
    <w:rsid w:val="004B40CE"/>
    <w:rsid w:val="004B4366"/>
    <w:rsid w:val="004B4913"/>
    <w:rsid w:val="004B49F9"/>
    <w:rsid w:val="004B4AAA"/>
    <w:rsid w:val="004B4E21"/>
    <w:rsid w:val="004B55EB"/>
    <w:rsid w:val="004B575D"/>
    <w:rsid w:val="004B5D8D"/>
    <w:rsid w:val="004B6D8F"/>
    <w:rsid w:val="004B74FF"/>
    <w:rsid w:val="004B7789"/>
    <w:rsid w:val="004B7BFB"/>
    <w:rsid w:val="004B7C20"/>
    <w:rsid w:val="004C0280"/>
    <w:rsid w:val="004C0454"/>
    <w:rsid w:val="004C065F"/>
    <w:rsid w:val="004C07D1"/>
    <w:rsid w:val="004C0AA3"/>
    <w:rsid w:val="004C11E1"/>
    <w:rsid w:val="004C12F0"/>
    <w:rsid w:val="004C1675"/>
    <w:rsid w:val="004C173E"/>
    <w:rsid w:val="004C185B"/>
    <w:rsid w:val="004C18A6"/>
    <w:rsid w:val="004C1E38"/>
    <w:rsid w:val="004C2297"/>
    <w:rsid w:val="004C2EF1"/>
    <w:rsid w:val="004C36B2"/>
    <w:rsid w:val="004C40CB"/>
    <w:rsid w:val="004C4149"/>
    <w:rsid w:val="004C44C6"/>
    <w:rsid w:val="004C4C24"/>
    <w:rsid w:val="004C4E7C"/>
    <w:rsid w:val="004C5002"/>
    <w:rsid w:val="004C5957"/>
    <w:rsid w:val="004C5A01"/>
    <w:rsid w:val="004C5E8D"/>
    <w:rsid w:val="004C5F64"/>
    <w:rsid w:val="004C610B"/>
    <w:rsid w:val="004C65CC"/>
    <w:rsid w:val="004C6756"/>
    <w:rsid w:val="004C6A88"/>
    <w:rsid w:val="004C6AE4"/>
    <w:rsid w:val="004C6B08"/>
    <w:rsid w:val="004C6E0E"/>
    <w:rsid w:val="004C6F9A"/>
    <w:rsid w:val="004C7300"/>
    <w:rsid w:val="004C79C2"/>
    <w:rsid w:val="004C7CC7"/>
    <w:rsid w:val="004D0159"/>
    <w:rsid w:val="004D02E3"/>
    <w:rsid w:val="004D0D30"/>
    <w:rsid w:val="004D1D6B"/>
    <w:rsid w:val="004D2037"/>
    <w:rsid w:val="004D221A"/>
    <w:rsid w:val="004D2523"/>
    <w:rsid w:val="004D28CB"/>
    <w:rsid w:val="004D29E7"/>
    <w:rsid w:val="004D2D56"/>
    <w:rsid w:val="004D394E"/>
    <w:rsid w:val="004D3E3C"/>
    <w:rsid w:val="004D3E84"/>
    <w:rsid w:val="004D4188"/>
    <w:rsid w:val="004D418B"/>
    <w:rsid w:val="004D42B7"/>
    <w:rsid w:val="004D447E"/>
    <w:rsid w:val="004D49E4"/>
    <w:rsid w:val="004D4C96"/>
    <w:rsid w:val="004D4E6B"/>
    <w:rsid w:val="004D5063"/>
    <w:rsid w:val="004D5425"/>
    <w:rsid w:val="004D5572"/>
    <w:rsid w:val="004D5FDB"/>
    <w:rsid w:val="004D6B2F"/>
    <w:rsid w:val="004D6C35"/>
    <w:rsid w:val="004D7383"/>
    <w:rsid w:val="004D73A7"/>
    <w:rsid w:val="004D74B6"/>
    <w:rsid w:val="004D77EB"/>
    <w:rsid w:val="004D7B8C"/>
    <w:rsid w:val="004E006A"/>
    <w:rsid w:val="004E01DB"/>
    <w:rsid w:val="004E03D4"/>
    <w:rsid w:val="004E10C9"/>
    <w:rsid w:val="004E1787"/>
    <w:rsid w:val="004E2DD3"/>
    <w:rsid w:val="004E338D"/>
    <w:rsid w:val="004E33D1"/>
    <w:rsid w:val="004E3CEF"/>
    <w:rsid w:val="004E451E"/>
    <w:rsid w:val="004E4D9D"/>
    <w:rsid w:val="004E522E"/>
    <w:rsid w:val="004E552C"/>
    <w:rsid w:val="004E5A79"/>
    <w:rsid w:val="004E5EC5"/>
    <w:rsid w:val="004E60B0"/>
    <w:rsid w:val="004E6A27"/>
    <w:rsid w:val="004E6F8C"/>
    <w:rsid w:val="004E7134"/>
    <w:rsid w:val="004E7191"/>
    <w:rsid w:val="004E72E1"/>
    <w:rsid w:val="004F0B2E"/>
    <w:rsid w:val="004F0B45"/>
    <w:rsid w:val="004F0DDA"/>
    <w:rsid w:val="004F12C7"/>
    <w:rsid w:val="004F179E"/>
    <w:rsid w:val="004F17A0"/>
    <w:rsid w:val="004F18A3"/>
    <w:rsid w:val="004F1A79"/>
    <w:rsid w:val="004F1B1F"/>
    <w:rsid w:val="004F1E45"/>
    <w:rsid w:val="004F20C2"/>
    <w:rsid w:val="004F2987"/>
    <w:rsid w:val="004F2F82"/>
    <w:rsid w:val="004F30F7"/>
    <w:rsid w:val="004F3214"/>
    <w:rsid w:val="004F35C9"/>
    <w:rsid w:val="004F3704"/>
    <w:rsid w:val="004F39D5"/>
    <w:rsid w:val="004F40F6"/>
    <w:rsid w:val="004F4522"/>
    <w:rsid w:val="004F4BBB"/>
    <w:rsid w:val="004F4E45"/>
    <w:rsid w:val="004F5514"/>
    <w:rsid w:val="004F69D2"/>
    <w:rsid w:val="004F6A84"/>
    <w:rsid w:val="004F6C5D"/>
    <w:rsid w:val="004F7856"/>
    <w:rsid w:val="004F7C81"/>
    <w:rsid w:val="005005E3"/>
    <w:rsid w:val="00500ABD"/>
    <w:rsid w:val="00500ACA"/>
    <w:rsid w:val="00501097"/>
    <w:rsid w:val="00501D1F"/>
    <w:rsid w:val="0050285F"/>
    <w:rsid w:val="00502E99"/>
    <w:rsid w:val="0050326C"/>
    <w:rsid w:val="00503474"/>
    <w:rsid w:val="005036F4"/>
    <w:rsid w:val="00503B38"/>
    <w:rsid w:val="005040AD"/>
    <w:rsid w:val="005040C2"/>
    <w:rsid w:val="005041B4"/>
    <w:rsid w:val="005042EF"/>
    <w:rsid w:val="005046F4"/>
    <w:rsid w:val="0050472F"/>
    <w:rsid w:val="00504AF2"/>
    <w:rsid w:val="00504CA9"/>
    <w:rsid w:val="0050514A"/>
    <w:rsid w:val="005055C0"/>
    <w:rsid w:val="00505A88"/>
    <w:rsid w:val="005069A4"/>
    <w:rsid w:val="00506B67"/>
    <w:rsid w:val="00507A4E"/>
    <w:rsid w:val="00507DA4"/>
    <w:rsid w:val="005111E1"/>
    <w:rsid w:val="00511458"/>
    <w:rsid w:val="00511ECA"/>
    <w:rsid w:val="00511FFC"/>
    <w:rsid w:val="00512440"/>
    <w:rsid w:val="00513350"/>
    <w:rsid w:val="00513F4B"/>
    <w:rsid w:val="005140AC"/>
    <w:rsid w:val="0051474F"/>
    <w:rsid w:val="00514E80"/>
    <w:rsid w:val="0051535F"/>
    <w:rsid w:val="0051602E"/>
    <w:rsid w:val="00516C98"/>
    <w:rsid w:val="00516D1E"/>
    <w:rsid w:val="00517172"/>
    <w:rsid w:val="0051754E"/>
    <w:rsid w:val="00517C32"/>
    <w:rsid w:val="005201FD"/>
    <w:rsid w:val="0052039B"/>
    <w:rsid w:val="0052097C"/>
    <w:rsid w:val="00520A90"/>
    <w:rsid w:val="00520BD8"/>
    <w:rsid w:val="00520FDE"/>
    <w:rsid w:val="005211D0"/>
    <w:rsid w:val="0052121F"/>
    <w:rsid w:val="005213B5"/>
    <w:rsid w:val="0052232A"/>
    <w:rsid w:val="00522A2B"/>
    <w:rsid w:val="00522B50"/>
    <w:rsid w:val="00523A4D"/>
    <w:rsid w:val="00523F7B"/>
    <w:rsid w:val="0052450A"/>
    <w:rsid w:val="00524D26"/>
    <w:rsid w:val="005250B5"/>
    <w:rsid w:val="0052545D"/>
    <w:rsid w:val="00525CEF"/>
    <w:rsid w:val="00526836"/>
    <w:rsid w:val="00526DD8"/>
    <w:rsid w:val="00526DFE"/>
    <w:rsid w:val="00526F65"/>
    <w:rsid w:val="0052716B"/>
    <w:rsid w:val="005275B1"/>
    <w:rsid w:val="00527715"/>
    <w:rsid w:val="0052771D"/>
    <w:rsid w:val="0052786A"/>
    <w:rsid w:val="00527A36"/>
    <w:rsid w:val="00527A68"/>
    <w:rsid w:val="00527AB5"/>
    <w:rsid w:val="00527B39"/>
    <w:rsid w:val="00527C5B"/>
    <w:rsid w:val="00527F5D"/>
    <w:rsid w:val="00530095"/>
    <w:rsid w:val="00530443"/>
    <w:rsid w:val="005307CA"/>
    <w:rsid w:val="00530886"/>
    <w:rsid w:val="00530E5C"/>
    <w:rsid w:val="005324BC"/>
    <w:rsid w:val="005328F4"/>
    <w:rsid w:val="00532DBB"/>
    <w:rsid w:val="00533462"/>
    <w:rsid w:val="0053373B"/>
    <w:rsid w:val="00533967"/>
    <w:rsid w:val="00533B16"/>
    <w:rsid w:val="00533EA6"/>
    <w:rsid w:val="00533F35"/>
    <w:rsid w:val="00534682"/>
    <w:rsid w:val="0053488E"/>
    <w:rsid w:val="00534D39"/>
    <w:rsid w:val="00534D8E"/>
    <w:rsid w:val="00534F1F"/>
    <w:rsid w:val="00535434"/>
    <w:rsid w:val="00535F29"/>
    <w:rsid w:val="00535F42"/>
    <w:rsid w:val="00536105"/>
    <w:rsid w:val="0053662B"/>
    <w:rsid w:val="00536B3E"/>
    <w:rsid w:val="00536FD8"/>
    <w:rsid w:val="00537042"/>
    <w:rsid w:val="005371C2"/>
    <w:rsid w:val="0053725B"/>
    <w:rsid w:val="005373F6"/>
    <w:rsid w:val="00537C0A"/>
    <w:rsid w:val="005402D6"/>
    <w:rsid w:val="005404BB"/>
    <w:rsid w:val="005404D5"/>
    <w:rsid w:val="00540680"/>
    <w:rsid w:val="005408A7"/>
    <w:rsid w:val="00540928"/>
    <w:rsid w:val="005409F1"/>
    <w:rsid w:val="00540A4E"/>
    <w:rsid w:val="00540C80"/>
    <w:rsid w:val="00541277"/>
    <w:rsid w:val="0054199D"/>
    <w:rsid w:val="00541B9D"/>
    <w:rsid w:val="00541C6B"/>
    <w:rsid w:val="005421E8"/>
    <w:rsid w:val="00542863"/>
    <w:rsid w:val="00542C44"/>
    <w:rsid w:val="00542EED"/>
    <w:rsid w:val="00543129"/>
    <w:rsid w:val="005433E0"/>
    <w:rsid w:val="0054349D"/>
    <w:rsid w:val="00543C64"/>
    <w:rsid w:val="0054441A"/>
    <w:rsid w:val="005448A5"/>
    <w:rsid w:val="00544EB0"/>
    <w:rsid w:val="0054529E"/>
    <w:rsid w:val="005453FA"/>
    <w:rsid w:val="005456E1"/>
    <w:rsid w:val="00545739"/>
    <w:rsid w:val="005458F4"/>
    <w:rsid w:val="005469A8"/>
    <w:rsid w:val="00546B7E"/>
    <w:rsid w:val="00546B8F"/>
    <w:rsid w:val="00546C86"/>
    <w:rsid w:val="00546ED0"/>
    <w:rsid w:val="00547954"/>
    <w:rsid w:val="00547A92"/>
    <w:rsid w:val="00550213"/>
    <w:rsid w:val="00550B38"/>
    <w:rsid w:val="00550BC1"/>
    <w:rsid w:val="00551725"/>
    <w:rsid w:val="005517E1"/>
    <w:rsid w:val="00551A80"/>
    <w:rsid w:val="00551D90"/>
    <w:rsid w:val="00552094"/>
    <w:rsid w:val="0055215C"/>
    <w:rsid w:val="00552650"/>
    <w:rsid w:val="00552672"/>
    <w:rsid w:val="00552CEA"/>
    <w:rsid w:val="00552F32"/>
    <w:rsid w:val="00553152"/>
    <w:rsid w:val="005536F4"/>
    <w:rsid w:val="005538DF"/>
    <w:rsid w:val="005541F1"/>
    <w:rsid w:val="00554317"/>
    <w:rsid w:val="00554C86"/>
    <w:rsid w:val="005555A2"/>
    <w:rsid w:val="00555DBC"/>
    <w:rsid w:val="005565E5"/>
    <w:rsid w:val="00556B8A"/>
    <w:rsid w:val="0055712A"/>
    <w:rsid w:val="005573F7"/>
    <w:rsid w:val="00557B02"/>
    <w:rsid w:val="00557D91"/>
    <w:rsid w:val="00560355"/>
    <w:rsid w:val="005609DE"/>
    <w:rsid w:val="00560E5B"/>
    <w:rsid w:val="00561578"/>
    <w:rsid w:val="0056284B"/>
    <w:rsid w:val="005629A9"/>
    <w:rsid w:val="00562D66"/>
    <w:rsid w:val="005632D1"/>
    <w:rsid w:val="00563509"/>
    <w:rsid w:val="0056373D"/>
    <w:rsid w:val="00563C9F"/>
    <w:rsid w:val="00563D3D"/>
    <w:rsid w:val="0056481D"/>
    <w:rsid w:val="005659E4"/>
    <w:rsid w:val="00565D28"/>
    <w:rsid w:val="00565D87"/>
    <w:rsid w:val="0056628D"/>
    <w:rsid w:val="0056637C"/>
    <w:rsid w:val="005664B3"/>
    <w:rsid w:val="005665AE"/>
    <w:rsid w:val="00566705"/>
    <w:rsid w:val="005667A4"/>
    <w:rsid w:val="00566F2B"/>
    <w:rsid w:val="00567777"/>
    <w:rsid w:val="00567861"/>
    <w:rsid w:val="00567BF8"/>
    <w:rsid w:val="00567DC4"/>
    <w:rsid w:val="005706B1"/>
    <w:rsid w:val="005707BA"/>
    <w:rsid w:val="00570CA2"/>
    <w:rsid w:val="005711BA"/>
    <w:rsid w:val="0057133D"/>
    <w:rsid w:val="00571506"/>
    <w:rsid w:val="00571965"/>
    <w:rsid w:val="0057240C"/>
    <w:rsid w:val="005725DF"/>
    <w:rsid w:val="00572DD7"/>
    <w:rsid w:val="00572DEE"/>
    <w:rsid w:val="00573D7D"/>
    <w:rsid w:val="00574524"/>
    <w:rsid w:val="00574626"/>
    <w:rsid w:val="005751D4"/>
    <w:rsid w:val="005751E2"/>
    <w:rsid w:val="0057554F"/>
    <w:rsid w:val="00575E20"/>
    <w:rsid w:val="00576636"/>
    <w:rsid w:val="0057675F"/>
    <w:rsid w:val="005767F6"/>
    <w:rsid w:val="0057691C"/>
    <w:rsid w:val="00577A65"/>
    <w:rsid w:val="00577CCF"/>
    <w:rsid w:val="00577F27"/>
    <w:rsid w:val="005801D7"/>
    <w:rsid w:val="005801DC"/>
    <w:rsid w:val="005804F5"/>
    <w:rsid w:val="005808FB"/>
    <w:rsid w:val="00580AA7"/>
    <w:rsid w:val="00580D04"/>
    <w:rsid w:val="00580F7A"/>
    <w:rsid w:val="0058190C"/>
    <w:rsid w:val="00581929"/>
    <w:rsid w:val="00582407"/>
    <w:rsid w:val="005824D3"/>
    <w:rsid w:val="0058292F"/>
    <w:rsid w:val="00583B60"/>
    <w:rsid w:val="00583B98"/>
    <w:rsid w:val="00583CA9"/>
    <w:rsid w:val="00583F06"/>
    <w:rsid w:val="00584398"/>
    <w:rsid w:val="0058484B"/>
    <w:rsid w:val="00585670"/>
    <w:rsid w:val="00585947"/>
    <w:rsid w:val="00585BCC"/>
    <w:rsid w:val="00585BCD"/>
    <w:rsid w:val="00585C11"/>
    <w:rsid w:val="00585C81"/>
    <w:rsid w:val="005869C4"/>
    <w:rsid w:val="00586C98"/>
    <w:rsid w:val="00586D22"/>
    <w:rsid w:val="00586D30"/>
    <w:rsid w:val="00586F16"/>
    <w:rsid w:val="005870E7"/>
    <w:rsid w:val="00587646"/>
    <w:rsid w:val="00587A25"/>
    <w:rsid w:val="00587E71"/>
    <w:rsid w:val="0059005D"/>
    <w:rsid w:val="0059020C"/>
    <w:rsid w:val="0059033D"/>
    <w:rsid w:val="0059035F"/>
    <w:rsid w:val="00590360"/>
    <w:rsid w:val="00590587"/>
    <w:rsid w:val="00590912"/>
    <w:rsid w:val="00590DD2"/>
    <w:rsid w:val="00590F04"/>
    <w:rsid w:val="005914CD"/>
    <w:rsid w:val="00591B75"/>
    <w:rsid w:val="00591E0B"/>
    <w:rsid w:val="00591F14"/>
    <w:rsid w:val="0059243D"/>
    <w:rsid w:val="0059253A"/>
    <w:rsid w:val="00592B79"/>
    <w:rsid w:val="00592C1A"/>
    <w:rsid w:val="00592C55"/>
    <w:rsid w:val="0059316D"/>
    <w:rsid w:val="0059390F"/>
    <w:rsid w:val="00593E90"/>
    <w:rsid w:val="00593EA7"/>
    <w:rsid w:val="00593F78"/>
    <w:rsid w:val="00593F95"/>
    <w:rsid w:val="005948E3"/>
    <w:rsid w:val="00595235"/>
    <w:rsid w:val="00595610"/>
    <w:rsid w:val="00595CB4"/>
    <w:rsid w:val="00595F6B"/>
    <w:rsid w:val="00596434"/>
    <w:rsid w:val="005967B4"/>
    <w:rsid w:val="00596876"/>
    <w:rsid w:val="00596CDC"/>
    <w:rsid w:val="00596DF3"/>
    <w:rsid w:val="00596E13"/>
    <w:rsid w:val="00596F0F"/>
    <w:rsid w:val="00597194"/>
    <w:rsid w:val="005972C7"/>
    <w:rsid w:val="00597385"/>
    <w:rsid w:val="005973E4"/>
    <w:rsid w:val="00597E67"/>
    <w:rsid w:val="00597FBA"/>
    <w:rsid w:val="005A0314"/>
    <w:rsid w:val="005A03B8"/>
    <w:rsid w:val="005A0716"/>
    <w:rsid w:val="005A08A6"/>
    <w:rsid w:val="005A113D"/>
    <w:rsid w:val="005A13BF"/>
    <w:rsid w:val="005A1881"/>
    <w:rsid w:val="005A190E"/>
    <w:rsid w:val="005A1D83"/>
    <w:rsid w:val="005A1EDA"/>
    <w:rsid w:val="005A23A5"/>
    <w:rsid w:val="005A279B"/>
    <w:rsid w:val="005A29D6"/>
    <w:rsid w:val="005A2E3B"/>
    <w:rsid w:val="005A2EDB"/>
    <w:rsid w:val="005A32E5"/>
    <w:rsid w:val="005A36CE"/>
    <w:rsid w:val="005A3ED1"/>
    <w:rsid w:val="005A3EDB"/>
    <w:rsid w:val="005A3F16"/>
    <w:rsid w:val="005A4177"/>
    <w:rsid w:val="005A55E2"/>
    <w:rsid w:val="005A5DA2"/>
    <w:rsid w:val="005A64D4"/>
    <w:rsid w:val="005A650B"/>
    <w:rsid w:val="005A6B41"/>
    <w:rsid w:val="005A7058"/>
    <w:rsid w:val="005A72DA"/>
    <w:rsid w:val="005A72E6"/>
    <w:rsid w:val="005A74F9"/>
    <w:rsid w:val="005A7F24"/>
    <w:rsid w:val="005B0345"/>
    <w:rsid w:val="005B0437"/>
    <w:rsid w:val="005B0677"/>
    <w:rsid w:val="005B0829"/>
    <w:rsid w:val="005B1050"/>
    <w:rsid w:val="005B10B2"/>
    <w:rsid w:val="005B123F"/>
    <w:rsid w:val="005B133A"/>
    <w:rsid w:val="005B16B1"/>
    <w:rsid w:val="005B1B08"/>
    <w:rsid w:val="005B1D25"/>
    <w:rsid w:val="005B227D"/>
    <w:rsid w:val="005B23A4"/>
    <w:rsid w:val="005B2742"/>
    <w:rsid w:val="005B27D3"/>
    <w:rsid w:val="005B29C3"/>
    <w:rsid w:val="005B2FAD"/>
    <w:rsid w:val="005B3237"/>
    <w:rsid w:val="005B3D5E"/>
    <w:rsid w:val="005B421F"/>
    <w:rsid w:val="005B43BA"/>
    <w:rsid w:val="005B4AFB"/>
    <w:rsid w:val="005B5100"/>
    <w:rsid w:val="005B5257"/>
    <w:rsid w:val="005B5A50"/>
    <w:rsid w:val="005B5CE1"/>
    <w:rsid w:val="005B6411"/>
    <w:rsid w:val="005B656C"/>
    <w:rsid w:val="005B6F38"/>
    <w:rsid w:val="005B7150"/>
    <w:rsid w:val="005C018A"/>
    <w:rsid w:val="005C0417"/>
    <w:rsid w:val="005C044A"/>
    <w:rsid w:val="005C065E"/>
    <w:rsid w:val="005C07A1"/>
    <w:rsid w:val="005C16E2"/>
    <w:rsid w:val="005C18BD"/>
    <w:rsid w:val="005C1C7C"/>
    <w:rsid w:val="005C262D"/>
    <w:rsid w:val="005C30C7"/>
    <w:rsid w:val="005C4546"/>
    <w:rsid w:val="005C506B"/>
    <w:rsid w:val="005C5907"/>
    <w:rsid w:val="005C5BA0"/>
    <w:rsid w:val="005C5C9E"/>
    <w:rsid w:val="005C6549"/>
    <w:rsid w:val="005C73AE"/>
    <w:rsid w:val="005C7A75"/>
    <w:rsid w:val="005C7B87"/>
    <w:rsid w:val="005C7F2B"/>
    <w:rsid w:val="005D0B7C"/>
    <w:rsid w:val="005D0E4F"/>
    <w:rsid w:val="005D0F4D"/>
    <w:rsid w:val="005D158C"/>
    <w:rsid w:val="005D1EF4"/>
    <w:rsid w:val="005D21B9"/>
    <w:rsid w:val="005D22F6"/>
    <w:rsid w:val="005D2527"/>
    <w:rsid w:val="005D256A"/>
    <w:rsid w:val="005D26AA"/>
    <w:rsid w:val="005D3484"/>
    <w:rsid w:val="005D3784"/>
    <w:rsid w:val="005D3A5C"/>
    <w:rsid w:val="005D3E4E"/>
    <w:rsid w:val="005D442E"/>
    <w:rsid w:val="005D4793"/>
    <w:rsid w:val="005D4A37"/>
    <w:rsid w:val="005D4CDB"/>
    <w:rsid w:val="005D4E9E"/>
    <w:rsid w:val="005D4F19"/>
    <w:rsid w:val="005D4FC7"/>
    <w:rsid w:val="005D4FF4"/>
    <w:rsid w:val="005D5445"/>
    <w:rsid w:val="005D5813"/>
    <w:rsid w:val="005D5871"/>
    <w:rsid w:val="005D59B5"/>
    <w:rsid w:val="005D5C32"/>
    <w:rsid w:val="005D5E8E"/>
    <w:rsid w:val="005D6C3F"/>
    <w:rsid w:val="005D7280"/>
    <w:rsid w:val="005D72D8"/>
    <w:rsid w:val="005D7400"/>
    <w:rsid w:val="005D740D"/>
    <w:rsid w:val="005D79BE"/>
    <w:rsid w:val="005D7DB9"/>
    <w:rsid w:val="005E0457"/>
    <w:rsid w:val="005E1028"/>
    <w:rsid w:val="005E18F8"/>
    <w:rsid w:val="005E2C37"/>
    <w:rsid w:val="005E361F"/>
    <w:rsid w:val="005E3E44"/>
    <w:rsid w:val="005E4362"/>
    <w:rsid w:val="005E4633"/>
    <w:rsid w:val="005E4725"/>
    <w:rsid w:val="005E47A7"/>
    <w:rsid w:val="005E4887"/>
    <w:rsid w:val="005E4963"/>
    <w:rsid w:val="005E4A99"/>
    <w:rsid w:val="005E4EA1"/>
    <w:rsid w:val="005E5153"/>
    <w:rsid w:val="005E533D"/>
    <w:rsid w:val="005E5900"/>
    <w:rsid w:val="005E5973"/>
    <w:rsid w:val="005E5FD3"/>
    <w:rsid w:val="005E6374"/>
    <w:rsid w:val="005E64D6"/>
    <w:rsid w:val="005E6A46"/>
    <w:rsid w:val="005E6F45"/>
    <w:rsid w:val="005E7094"/>
    <w:rsid w:val="005E7168"/>
    <w:rsid w:val="005E74C2"/>
    <w:rsid w:val="005E7A70"/>
    <w:rsid w:val="005E7CB2"/>
    <w:rsid w:val="005F0129"/>
    <w:rsid w:val="005F0517"/>
    <w:rsid w:val="005F07D1"/>
    <w:rsid w:val="005F1244"/>
    <w:rsid w:val="005F16AA"/>
    <w:rsid w:val="005F20B9"/>
    <w:rsid w:val="005F2281"/>
    <w:rsid w:val="005F26C4"/>
    <w:rsid w:val="005F2ACF"/>
    <w:rsid w:val="005F2D13"/>
    <w:rsid w:val="005F3619"/>
    <w:rsid w:val="005F3BA8"/>
    <w:rsid w:val="005F496C"/>
    <w:rsid w:val="005F4A98"/>
    <w:rsid w:val="005F4E94"/>
    <w:rsid w:val="005F502C"/>
    <w:rsid w:val="005F5786"/>
    <w:rsid w:val="005F5A87"/>
    <w:rsid w:val="005F5F29"/>
    <w:rsid w:val="005F5F5B"/>
    <w:rsid w:val="005F68B8"/>
    <w:rsid w:val="005F69E5"/>
    <w:rsid w:val="0060033E"/>
    <w:rsid w:val="0060060C"/>
    <w:rsid w:val="00600A84"/>
    <w:rsid w:val="00600B0B"/>
    <w:rsid w:val="00600DD9"/>
    <w:rsid w:val="0060100E"/>
    <w:rsid w:val="006013AA"/>
    <w:rsid w:val="00601535"/>
    <w:rsid w:val="006015F9"/>
    <w:rsid w:val="0060164E"/>
    <w:rsid w:val="00601938"/>
    <w:rsid w:val="00601CF7"/>
    <w:rsid w:val="006020BD"/>
    <w:rsid w:val="00602137"/>
    <w:rsid w:val="006023EB"/>
    <w:rsid w:val="00602760"/>
    <w:rsid w:val="0060359D"/>
    <w:rsid w:val="00603651"/>
    <w:rsid w:val="00603B5D"/>
    <w:rsid w:val="00603CB8"/>
    <w:rsid w:val="00603E33"/>
    <w:rsid w:val="006041C3"/>
    <w:rsid w:val="006041E2"/>
    <w:rsid w:val="00604BC9"/>
    <w:rsid w:val="00604BF9"/>
    <w:rsid w:val="00605090"/>
    <w:rsid w:val="006059F9"/>
    <w:rsid w:val="00605AC3"/>
    <w:rsid w:val="00606192"/>
    <w:rsid w:val="0060632C"/>
    <w:rsid w:val="00606A51"/>
    <w:rsid w:val="00606B97"/>
    <w:rsid w:val="00606BBF"/>
    <w:rsid w:val="00606C74"/>
    <w:rsid w:val="00606EF0"/>
    <w:rsid w:val="006071D7"/>
    <w:rsid w:val="00607864"/>
    <w:rsid w:val="006102A8"/>
    <w:rsid w:val="006108E0"/>
    <w:rsid w:val="00610951"/>
    <w:rsid w:val="00610FF9"/>
    <w:rsid w:val="0061111F"/>
    <w:rsid w:val="00611899"/>
    <w:rsid w:val="006119F8"/>
    <w:rsid w:val="00611B18"/>
    <w:rsid w:val="006120D2"/>
    <w:rsid w:val="0061210E"/>
    <w:rsid w:val="0061263A"/>
    <w:rsid w:val="00612AAA"/>
    <w:rsid w:val="00613163"/>
    <w:rsid w:val="0061316D"/>
    <w:rsid w:val="00613195"/>
    <w:rsid w:val="00613613"/>
    <w:rsid w:val="00614FBF"/>
    <w:rsid w:val="00615679"/>
    <w:rsid w:val="00615781"/>
    <w:rsid w:val="006158C0"/>
    <w:rsid w:val="00615A1D"/>
    <w:rsid w:val="00615A84"/>
    <w:rsid w:val="006162AE"/>
    <w:rsid w:val="00616DD4"/>
    <w:rsid w:val="00617021"/>
    <w:rsid w:val="0062044B"/>
    <w:rsid w:val="00620589"/>
    <w:rsid w:val="006207B0"/>
    <w:rsid w:val="006207DA"/>
    <w:rsid w:val="006219FA"/>
    <w:rsid w:val="00621F7D"/>
    <w:rsid w:val="006225DD"/>
    <w:rsid w:val="0062271A"/>
    <w:rsid w:val="006227CA"/>
    <w:rsid w:val="0062295B"/>
    <w:rsid w:val="006229C3"/>
    <w:rsid w:val="00622CBE"/>
    <w:rsid w:val="00622F72"/>
    <w:rsid w:val="00622F9F"/>
    <w:rsid w:val="00623022"/>
    <w:rsid w:val="00624057"/>
    <w:rsid w:val="006240F6"/>
    <w:rsid w:val="0062431C"/>
    <w:rsid w:val="00624324"/>
    <w:rsid w:val="0062499E"/>
    <w:rsid w:val="00624FEC"/>
    <w:rsid w:val="00625571"/>
    <w:rsid w:val="0062559E"/>
    <w:rsid w:val="00625CD1"/>
    <w:rsid w:val="006265C1"/>
    <w:rsid w:val="00626B4F"/>
    <w:rsid w:val="006272F8"/>
    <w:rsid w:val="006278DE"/>
    <w:rsid w:val="00627C3D"/>
    <w:rsid w:val="00627E23"/>
    <w:rsid w:val="0063020D"/>
    <w:rsid w:val="00630288"/>
    <w:rsid w:val="00630563"/>
    <w:rsid w:val="00630642"/>
    <w:rsid w:val="00631103"/>
    <w:rsid w:val="00631320"/>
    <w:rsid w:val="00631A20"/>
    <w:rsid w:val="00631C63"/>
    <w:rsid w:val="00631FC6"/>
    <w:rsid w:val="00632544"/>
    <w:rsid w:val="00632EA3"/>
    <w:rsid w:val="00633463"/>
    <w:rsid w:val="00633580"/>
    <w:rsid w:val="0063383A"/>
    <w:rsid w:val="00633B72"/>
    <w:rsid w:val="00633CEF"/>
    <w:rsid w:val="00633D66"/>
    <w:rsid w:val="00633ED4"/>
    <w:rsid w:val="006343C4"/>
    <w:rsid w:val="00634570"/>
    <w:rsid w:val="00634C48"/>
    <w:rsid w:val="00635215"/>
    <w:rsid w:val="006355B5"/>
    <w:rsid w:val="00635679"/>
    <w:rsid w:val="006356C8"/>
    <w:rsid w:val="00635E32"/>
    <w:rsid w:val="0063617F"/>
    <w:rsid w:val="00636783"/>
    <w:rsid w:val="006369E7"/>
    <w:rsid w:val="00636B72"/>
    <w:rsid w:val="00636C09"/>
    <w:rsid w:val="006370D2"/>
    <w:rsid w:val="006372A1"/>
    <w:rsid w:val="0063752B"/>
    <w:rsid w:val="00637D4A"/>
    <w:rsid w:val="00640995"/>
    <w:rsid w:val="00640C5D"/>
    <w:rsid w:val="00641920"/>
    <w:rsid w:val="00641AF6"/>
    <w:rsid w:val="00641F57"/>
    <w:rsid w:val="00642671"/>
    <w:rsid w:val="006426A6"/>
    <w:rsid w:val="006426D7"/>
    <w:rsid w:val="006435FE"/>
    <w:rsid w:val="0064373B"/>
    <w:rsid w:val="00643AF2"/>
    <w:rsid w:val="00643F8B"/>
    <w:rsid w:val="00644086"/>
    <w:rsid w:val="00645513"/>
    <w:rsid w:val="00645690"/>
    <w:rsid w:val="00645886"/>
    <w:rsid w:val="0064623F"/>
    <w:rsid w:val="006466EC"/>
    <w:rsid w:val="00646817"/>
    <w:rsid w:val="00646839"/>
    <w:rsid w:val="00647443"/>
    <w:rsid w:val="00647616"/>
    <w:rsid w:val="00647F22"/>
    <w:rsid w:val="006510C4"/>
    <w:rsid w:val="006511A3"/>
    <w:rsid w:val="006513A8"/>
    <w:rsid w:val="00651855"/>
    <w:rsid w:val="00651CD8"/>
    <w:rsid w:val="00651D9A"/>
    <w:rsid w:val="00651DD4"/>
    <w:rsid w:val="00652060"/>
    <w:rsid w:val="0065299A"/>
    <w:rsid w:val="006529B0"/>
    <w:rsid w:val="00653314"/>
    <w:rsid w:val="00653B87"/>
    <w:rsid w:val="00653BC4"/>
    <w:rsid w:val="006544EA"/>
    <w:rsid w:val="00655531"/>
    <w:rsid w:val="00655743"/>
    <w:rsid w:val="00656081"/>
    <w:rsid w:val="00656089"/>
    <w:rsid w:val="00656394"/>
    <w:rsid w:val="00656483"/>
    <w:rsid w:val="00656B8C"/>
    <w:rsid w:val="00657B86"/>
    <w:rsid w:val="00660412"/>
    <w:rsid w:val="00660A32"/>
    <w:rsid w:val="00660E72"/>
    <w:rsid w:val="00661015"/>
    <w:rsid w:val="006611B2"/>
    <w:rsid w:val="00661365"/>
    <w:rsid w:val="0066167F"/>
    <w:rsid w:val="00662805"/>
    <w:rsid w:val="00662B9F"/>
    <w:rsid w:val="0066329A"/>
    <w:rsid w:val="00663854"/>
    <w:rsid w:val="00663A61"/>
    <w:rsid w:val="006644FF"/>
    <w:rsid w:val="0066454B"/>
    <w:rsid w:val="00664736"/>
    <w:rsid w:val="00664A84"/>
    <w:rsid w:val="006660E8"/>
    <w:rsid w:val="006661FB"/>
    <w:rsid w:val="00666402"/>
    <w:rsid w:val="006666C3"/>
    <w:rsid w:val="00666754"/>
    <w:rsid w:val="006669AF"/>
    <w:rsid w:val="00666F4E"/>
    <w:rsid w:val="00666FDF"/>
    <w:rsid w:val="006676E5"/>
    <w:rsid w:val="0067004C"/>
    <w:rsid w:val="00670235"/>
    <w:rsid w:val="0067107B"/>
    <w:rsid w:val="0067135A"/>
    <w:rsid w:val="00671ACA"/>
    <w:rsid w:val="00671B77"/>
    <w:rsid w:val="00671C2E"/>
    <w:rsid w:val="00671E3C"/>
    <w:rsid w:val="00671F6C"/>
    <w:rsid w:val="0067235B"/>
    <w:rsid w:val="00672536"/>
    <w:rsid w:val="006725E9"/>
    <w:rsid w:val="00672BEB"/>
    <w:rsid w:val="00672F82"/>
    <w:rsid w:val="00673530"/>
    <w:rsid w:val="0067356C"/>
    <w:rsid w:val="00673BF4"/>
    <w:rsid w:val="00673CCB"/>
    <w:rsid w:val="00674064"/>
    <w:rsid w:val="00674762"/>
    <w:rsid w:val="00674CFC"/>
    <w:rsid w:val="00674D62"/>
    <w:rsid w:val="00675040"/>
    <w:rsid w:val="00675060"/>
    <w:rsid w:val="00675AC3"/>
    <w:rsid w:val="00676BC8"/>
    <w:rsid w:val="00676C68"/>
    <w:rsid w:val="00676DCD"/>
    <w:rsid w:val="00676E80"/>
    <w:rsid w:val="00677076"/>
    <w:rsid w:val="0067743B"/>
    <w:rsid w:val="00677657"/>
    <w:rsid w:val="006776BD"/>
    <w:rsid w:val="006776C4"/>
    <w:rsid w:val="00677848"/>
    <w:rsid w:val="006779A8"/>
    <w:rsid w:val="00680059"/>
    <w:rsid w:val="00680395"/>
    <w:rsid w:val="0068049D"/>
    <w:rsid w:val="00680507"/>
    <w:rsid w:val="0068096C"/>
    <w:rsid w:val="00680B1A"/>
    <w:rsid w:val="00681155"/>
    <w:rsid w:val="0068166E"/>
    <w:rsid w:val="006818FB"/>
    <w:rsid w:val="00681AE5"/>
    <w:rsid w:val="00681E08"/>
    <w:rsid w:val="006820EB"/>
    <w:rsid w:val="00682BE5"/>
    <w:rsid w:val="00682D93"/>
    <w:rsid w:val="00682E20"/>
    <w:rsid w:val="00682FD4"/>
    <w:rsid w:val="00683116"/>
    <w:rsid w:val="00683237"/>
    <w:rsid w:val="00683326"/>
    <w:rsid w:val="00683F39"/>
    <w:rsid w:val="00684321"/>
    <w:rsid w:val="006844B0"/>
    <w:rsid w:val="00684A49"/>
    <w:rsid w:val="006850F7"/>
    <w:rsid w:val="00685383"/>
    <w:rsid w:val="00685658"/>
    <w:rsid w:val="006857D6"/>
    <w:rsid w:val="00685BD6"/>
    <w:rsid w:val="00685F62"/>
    <w:rsid w:val="00685FBD"/>
    <w:rsid w:val="0068627F"/>
    <w:rsid w:val="00686AC8"/>
    <w:rsid w:val="00686D0F"/>
    <w:rsid w:val="00686EDE"/>
    <w:rsid w:val="00686EEF"/>
    <w:rsid w:val="00686F3F"/>
    <w:rsid w:val="00687766"/>
    <w:rsid w:val="0068785D"/>
    <w:rsid w:val="00687C1D"/>
    <w:rsid w:val="006901A7"/>
    <w:rsid w:val="00690405"/>
    <w:rsid w:val="006908C5"/>
    <w:rsid w:val="00690AD4"/>
    <w:rsid w:val="00690B6F"/>
    <w:rsid w:val="00691392"/>
    <w:rsid w:val="0069166E"/>
    <w:rsid w:val="006918BE"/>
    <w:rsid w:val="00691E89"/>
    <w:rsid w:val="0069213E"/>
    <w:rsid w:val="00692172"/>
    <w:rsid w:val="0069292C"/>
    <w:rsid w:val="00692A61"/>
    <w:rsid w:val="00694C9E"/>
    <w:rsid w:val="00694D59"/>
    <w:rsid w:val="0069558C"/>
    <w:rsid w:val="00696020"/>
    <w:rsid w:val="006963CA"/>
    <w:rsid w:val="0069642B"/>
    <w:rsid w:val="006967B4"/>
    <w:rsid w:val="00696B0E"/>
    <w:rsid w:val="00696D8C"/>
    <w:rsid w:val="00696E80"/>
    <w:rsid w:val="00697085"/>
    <w:rsid w:val="0069708D"/>
    <w:rsid w:val="00697364"/>
    <w:rsid w:val="006974FF"/>
    <w:rsid w:val="00697EDF"/>
    <w:rsid w:val="006A0230"/>
    <w:rsid w:val="006A0704"/>
    <w:rsid w:val="006A0D2F"/>
    <w:rsid w:val="006A0D7F"/>
    <w:rsid w:val="006A0FAB"/>
    <w:rsid w:val="006A15CB"/>
    <w:rsid w:val="006A16BE"/>
    <w:rsid w:val="006A1DB6"/>
    <w:rsid w:val="006A1EAB"/>
    <w:rsid w:val="006A1F5F"/>
    <w:rsid w:val="006A27D4"/>
    <w:rsid w:val="006A2A7C"/>
    <w:rsid w:val="006A2DE0"/>
    <w:rsid w:val="006A32E7"/>
    <w:rsid w:val="006A3F7F"/>
    <w:rsid w:val="006A488D"/>
    <w:rsid w:val="006A497A"/>
    <w:rsid w:val="006A4F10"/>
    <w:rsid w:val="006A599D"/>
    <w:rsid w:val="006A5DAA"/>
    <w:rsid w:val="006A6018"/>
    <w:rsid w:val="006A62B9"/>
    <w:rsid w:val="006A7250"/>
    <w:rsid w:val="006A7654"/>
    <w:rsid w:val="006A7658"/>
    <w:rsid w:val="006A7708"/>
    <w:rsid w:val="006A7798"/>
    <w:rsid w:val="006A7D54"/>
    <w:rsid w:val="006A7EBA"/>
    <w:rsid w:val="006B0377"/>
    <w:rsid w:val="006B05BB"/>
    <w:rsid w:val="006B16BC"/>
    <w:rsid w:val="006B19BB"/>
    <w:rsid w:val="006B19ED"/>
    <w:rsid w:val="006B2A11"/>
    <w:rsid w:val="006B2FB0"/>
    <w:rsid w:val="006B3353"/>
    <w:rsid w:val="006B353F"/>
    <w:rsid w:val="006B3623"/>
    <w:rsid w:val="006B4DDF"/>
    <w:rsid w:val="006B6944"/>
    <w:rsid w:val="006B69DB"/>
    <w:rsid w:val="006B7009"/>
    <w:rsid w:val="006B7551"/>
    <w:rsid w:val="006B7739"/>
    <w:rsid w:val="006B7936"/>
    <w:rsid w:val="006B7BDF"/>
    <w:rsid w:val="006B7C84"/>
    <w:rsid w:val="006B7EE8"/>
    <w:rsid w:val="006B7FEB"/>
    <w:rsid w:val="006C0BBC"/>
    <w:rsid w:val="006C0D08"/>
    <w:rsid w:val="006C0F43"/>
    <w:rsid w:val="006C136D"/>
    <w:rsid w:val="006C140D"/>
    <w:rsid w:val="006C191F"/>
    <w:rsid w:val="006C1B5B"/>
    <w:rsid w:val="006C1D3D"/>
    <w:rsid w:val="006C20C5"/>
    <w:rsid w:val="006C230D"/>
    <w:rsid w:val="006C32B0"/>
    <w:rsid w:val="006C3870"/>
    <w:rsid w:val="006C48A4"/>
    <w:rsid w:val="006C4BF0"/>
    <w:rsid w:val="006C5637"/>
    <w:rsid w:val="006C5A1D"/>
    <w:rsid w:val="006C5E4F"/>
    <w:rsid w:val="006C60AE"/>
    <w:rsid w:val="006C60BC"/>
    <w:rsid w:val="006C627C"/>
    <w:rsid w:val="006C635B"/>
    <w:rsid w:val="006C63AB"/>
    <w:rsid w:val="006C6404"/>
    <w:rsid w:val="006C6883"/>
    <w:rsid w:val="006C696C"/>
    <w:rsid w:val="006C6B80"/>
    <w:rsid w:val="006C768F"/>
    <w:rsid w:val="006D036C"/>
    <w:rsid w:val="006D0602"/>
    <w:rsid w:val="006D088D"/>
    <w:rsid w:val="006D0952"/>
    <w:rsid w:val="006D1C5A"/>
    <w:rsid w:val="006D241E"/>
    <w:rsid w:val="006D2A64"/>
    <w:rsid w:val="006D2EFA"/>
    <w:rsid w:val="006D3063"/>
    <w:rsid w:val="006D3362"/>
    <w:rsid w:val="006D3B67"/>
    <w:rsid w:val="006D4847"/>
    <w:rsid w:val="006D6438"/>
    <w:rsid w:val="006D648F"/>
    <w:rsid w:val="006D66D8"/>
    <w:rsid w:val="006D6E44"/>
    <w:rsid w:val="006D6ED4"/>
    <w:rsid w:val="006D73C9"/>
    <w:rsid w:val="006D75C2"/>
    <w:rsid w:val="006D780C"/>
    <w:rsid w:val="006E0108"/>
    <w:rsid w:val="006E01D5"/>
    <w:rsid w:val="006E0472"/>
    <w:rsid w:val="006E078A"/>
    <w:rsid w:val="006E07D1"/>
    <w:rsid w:val="006E0E21"/>
    <w:rsid w:val="006E11D3"/>
    <w:rsid w:val="006E168C"/>
    <w:rsid w:val="006E1A30"/>
    <w:rsid w:val="006E1C29"/>
    <w:rsid w:val="006E1E55"/>
    <w:rsid w:val="006E2468"/>
    <w:rsid w:val="006E2C6E"/>
    <w:rsid w:val="006E31AC"/>
    <w:rsid w:val="006E33EB"/>
    <w:rsid w:val="006E3921"/>
    <w:rsid w:val="006E3B3E"/>
    <w:rsid w:val="006E3CA7"/>
    <w:rsid w:val="006E403B"/>
    <w:rsid w:val="006E42BF"/>
    <w:rsid w:val="006E4780"/>
    <w:rsid w:val="006E4EEE"/>
    <w:rsid w:val="006E5402"/>
    <w:rsid w:val="006E59F2"/>
    <w:rsid w:val="006E5F70"/>
    <w:rsid w:val="006E613E"/>
    <w:rsid w:val="006E6470"/>
    <w:rsid w:val="006E6719"/>
    <w:rsid w:val="006E6988"/>
    <w:rsid w:val="006E6CC1"/>
    <w:rsid w:val="006E6D94"/>
    <w:rsid w:val="006E6E34"/>
    <w:rsid w:val="006E70F4"/>
    <w:rsid w:val="006E731C"/>
    <w:rsid w:val="006E7481"/>
    <w:rsid w:val="006E7697"/>
    <w:rsid w:val="006E773D"/>
    <w:rsid w:val="006E7A6C"/>
    <w:rsid w:val="006E7D3E"/>
    <w:rsid w:val="006E7EAF"/>
    <w:rsid w:val="006F0F70"/>
    <w:rsid w:val="006F1713"/>
    <w:rsid w:val="006F17DE"/>
    <w:rsid w:val="006F28A7"/>
    <w:rsid w:val="006F32E1"/>
    <w:rsid w:val="006F3618"/>
    <w:rsid w:val="006F3697"/>
    <w:rsid w:val="006F37D6"/>
    <w:rsid w:val="006F3857"/>
    <w:rsid w:val="006F4010"/>
    <w:rsid w:val="006F4162"/>
    <w:rsid w:val="006F44F9"/>
    <w:rsid w:val="006F4532"/>
    <w:rsid w:val="006F45CF"/>
    <w:rsid w:val="006F4A15"/>
    <w:rsid w:val="006F4A34"/>
    <w:rsid w:val="006F4F67"/>
    <w:rsid w:val="006F5191"/>
    <w:rsid w:val="006F5A92"/>
    <w:rsid w:val="006F5CB6"/>
    <w:rsid w:val="006F5E79"/>
    <w:rsid w:val="006F6121"/>
    <w:rsid w:val="006F6304"/>
    <w:rsid w:val="006F63DF"/>
    <w:rsid w:val="006F6A3A"/>
    <w:rsid w:val="006F6E53"/>
    <w:rsid w:val="006F7134"/>
    <w:rsid w:val="007002F7"/>
    <w:rsid w:val="00700397"/>
    <w:rsid w:val="0070089D"/>
    <w:rsid w:val="00700BB9"/>
    <w:rsid w:val="0070118B"/>
    <w:rsid w:val="007013B2"/>
    <w:rsid w:val="00701473"/>
    <w:rsid w:val="00701A1F"/>
    <w:rsid w:val="00701A66"/>
    <w:rsid w:val="00701BE5"/>
    <w:rsid w:val="00703248"/>
    <w:rsid w:val="007036A1"/>
    <w:rsid w:val="00703769"/>
    <w:rsid w:val="00704602"/>
    <w:rsid w:val="00704778"/>
    <w:rsid w:val="00704AC7"/>
    <w:rsid w:val="00704E29"/>
    <w:rsid w:val="00704F49"/>
    <w:rsid w:val="007051FD"/>
    <w:rsid w:val="007058E5"/>
    <w:rsid w:val="00705CEB"/>
    <w:rsid w:val="00705D67"/>
    <w:rsid w:val="0070605C"/>
    <w:rsid w:val="0070642D"/>
    <w:rsid w:val="007064AD"/>
    <w:rsid w:val="007109DD"/>
    <w:rsid w:val="00710BB0"/>
    <w:rsid w:val="00711116"/>
    <w:rsid w:val="00711257"/>
    <w:rsid w:val="00711343"/>
    <w:rsid w:val="007117CE"/>
    <w:rsid w:val="00711886"/>
    <w:rsid w:val="00712050"/>
    <w:rsid w:val="0071211B"/>
    <w:rsid w:val="00712843"/>
    <w:rsid w:val="0071301C"/>
    <w:rsid w:val="0071304C"/>
    <w:rsid w:val="00713537"/>
    <w:rsid w:val="00713CE9"/>
    <w:rsid w:val="00713FA5"/>
    <w:rsid w:val="007144BE"/>
    <w:rsid w:val="00714A61"/>
    <w:rsid w:val="00714D21"/>
    <w:rsid w:val="00714DCC"/>
    <w:rsid w:val="0071521C"/>
    <w:rsid w:val="007152C9"/>
    <w:rsid w:val="00715538"/>
    <w:rsid w:val="00715AA7"/>
    <w:rsid w:val="00716258"/>
    <w:rsid w:val="0071625E"/>
    <w:rsid w:val="00716E05"/>
    <w:rsid w:val="00716E43"/>
    <w:rsid w:val="00716EF3"/>
    <w:rsid w:val="00717478"/>
    <w:rsid w:val="00717918"/>
    <w:rsid w:val="00717FD7"/>
    <w:rsid w:val="00720495"/>
    <w:rsid w:val="0072082F"/>
    <w:rsid w:val="007208FD"/>
    <w:rsid w:val="00720A1B"/>
    <w:rsid w:val="00720BE9"/>
    <w:rsid w:val="00721147"/>
    <w:rsid w:val="0072133A"/>
    <w:rsid w:val="007213AA"/>
    <w:rsid w:val="007213C5"/>
    <w:rsid w:val="007215C1"/>
    <w:rsid w:val="007217E9"/>
    <w:rsid w:val="00721F13"/>
    <w:rsid w:val="00721F7F"/>
    <w:rsid w:val="00721F95"/>
    <w:rsid w:val="00722967"/>
    <w:rsid w:val="00722CB9"/>
    <w:rsid w:val="00723242"/>
    <w:rsid w:val="007236A1"/>
    <w:rsid w:val="00723A42"/>
    <w:rsid w:val="0072537A"/>
    <w:rsid w:val="0072587A"/>
    <w:rsid w:val="007263C2"/>
    <w:rsid w:val="007268BA"/>
    <w:rsid w:val="00726A5A"/>
    <w:rsid w:val="00727653"/>
    <w:rsid w:val="00727B25"/>
    <w:rsid w:val="00727D9B"/>
    <w:rsid w:val="00727EA9"/>
    <w:rsid w:val="007305F0"/>
    <w:rsid w:val="00731279"/>
    <w:rsid w:val="007316F1"/>
    <w:rsid w:val="00731856"/>
    <w:rsid w:val="007321B1"/>
    <w:rsid w:val="007321EC"/>
    <w:rsid w:val="007322B5"/>
    <w:rsid w:val="00732915"/>
    <w:rsid w:val="00732950"/>
    <w:rsid w:val="00733413"/>
    <w:rsid w:val="00733C38"/>
    <w:rsid w:val="00733CF8"/>
    <w:rsid w:val="0073469E"/>
    <w:rsid w:val="00734990"/>
    <w:rsid w:val="00734AC8"/>
    <w:rsid w:val="00734F67"/>
    <w:rsid w:val="007350B0"/>
    <w:rsid w:val="007350C3"/>
    <w:rsid w:val="007354DB"/>
    <w:rsid w:val="00735969"/>
    <w:rsid w:val="007360C8"/>
    <w:rsid w:val="00736304"/>
    <w:rsid w:val="00736675"/>
    <w:rsid w:val="007366C9"/>
    <w:rsid w:val="00736A05"/>
    <w:rsid w:val="00736EF4"/>
    <w:rsid w:val="007373D9"/>
    <w:rsid w:val="0073790B"/>
    <w:rsid w:val="00737B78"/>
    <w:rsid w:val="00737BAD"/>
    <w:rsid w:val="00737BE5"/>
    <w:rsid w:val="00737C05"/>
    <w:rsid w:val="0074092F"/>
    <w:rsid w:val="00740D3A"/>
    <w:rsid w:val="00741389"/>
    <w:rsid w:val="007415E7"/>
    <w:rsid w:val="00741EAE"/>
    <w:rsid w:val="00742242"/>
    <w:rsid w:val="0074325C"/>
    <w:rsid w:val="00743ACD"/>
    <w:rsid w:val="00743EAB"/>
    <w:rsid w:val="00744237"/>
    <w:rsid w:val="00744483"/>
    <w:rsid w:val="00744857"/>
    <w:rsid w:val="00744BE0"/>
    <w:rsid w:val="00744D17"/>
    <w:rsid w:val="00744D64"/>
    <w:rsid w:val="00744FBF"/>
    <w:rsid w:val="00745540"/>
    <w:rsid w:val="00745A31"/>
    <w:rsid w:val="0074612C"/>
    <w:rsid w:val="007464B0"/>
    <w:rsid w:val="0074654D"/>
    <w:rsid w:val="00746C1F"/>
    <w:rsid w:val="00747046"/>
    <w:rsid w:val="0074748E"/>
    <w:rsid w:val="0074758B"/>
    <w:rsid w:val="00747CF5"/>
    <w:rsid w:val="00747DB5"/>
    <w:rsid w:val="007504AC"/>
    <w:rsid w:val="007508F3"/>
    <w:rsid w:val="00750EFA"/>
    <w:rsid w:val="0075150F"/>
    <w:rsid w:val="00751720"/>
    <w:rsid w:val="00751A80"/>
    <w:rsid w:val="00751D42"/>
    <w:rsid w:val="00751DE9"/>
    <w:rsid w:val="007528FC"/>
    <w:rsid w:val="00752F78"/>
    <w:rsid w:val="00753DB9"/>
    <w:rsid w:val="00753DFD"/>
    <w:rsid w:val="00754288"/>
    <w:rsid w:val="007549C4"/>
    <w:rsid w:val="00754A33"/>
    <w:rsid w:val="00754C40"/>
    <w:rsid w:val="00756607"/>
    <w:rsid w:val="007569A4"/>
    <w:rsid w:val="00757A8C"/>
    <w:rsid w:val="00757EF5"/>
    <w:rsid w:val="007605FB"/>
    <w:rsid w:val="00760673"/>
    <w:rsid w:val="00760D8B"/>
    <w:rsid w:val="007610F5"/>
    <w:rsid w:val="007611D0"/>
    <w:rsid w:val="007612CE"/>
    <w:rsid w:val="0076172E"/>
    <w:rsid w:val="00761915"/>
    <w:rsid w:val="00761F3A"/>
    <w:rsid w:val="0076289D"/>
    <w:rsid w:val="00762B34"/>
    <w:rsid w:val="0076300F"/>
    <w:rsid w:val="0076336A"/>
    <w:rsid w:val="00763A63"/>
    <w:rsid w:val="00763B08"/>
    <w:rsid w:val="00763B67"/>
    <w:rsid w:val="00764500"/>
    <w:rsid w:val="00764529"/>
    <w:rsid w:val="0076486C"/>
    <w:rsid w:val="007655EC"/>
    <w:rsid w:val="00765790"/>
    <w:rsid w:val="00765A9B"/>
    <w:rsid w:val="00765AFE"/>
    <w:rsid w:val="007660BB"/>
    <w:rsid w:val="00766B78"/>
    <w:rsid w:val="00766BF5"/>
    <w:rsid w:val="00767DE3"/>
    <w:rsid w:val="00767F99"/>
    <w:rsid w:val="0077033E"/>
    <w:rsid w:val="0077034A"/>
    <w:rsid w:val="007703C6"/>
    <w:rsid w:val="007707FB"/>
    <w:rsid w:val="00770A03"/>
    <w:rsid w:val="00770BA0"/>
    <w:rsid w:val="00770CA3"/>
    <w:rsid w:val="0077128F"/>
    <w:rsid w:val="00771914"/>
    <w:rsid w:val="00771995"/>
    <w:rsid w:val="0077256C"/>
    <w:rsid w:val="00772AAC"/>
    <w:rsid w:val="00772B8B"/>
    <w:rsid w:val="00772BB7"/>
    <w:rsid w:val="00773396"/>
    <w:rsid w:val="00773E78"/>
    <w:rsid w:val="0077412F"/>
    <w:rsid w:val="00774CB2"/>
    <w:rsid w:val="00774F83"/>
    <w:rsid w:val="00775239"/>
    <w:rsid w:val="00775286"/>
    <w:rsid w:val="00776102"/>
    <w:rsid w:val="0077610D"/>
    <w:rsid w:val="00776311"/>
    <w:rsid w:val="00776FEB"/>
    <w:rsid w:val="00777161"/>
    <w:rsid w:val="0077780D"/>
    <w:rsid w:val="00777F7B"/>
    <w:rsid w:val="007809C1"/>
    <w:rsid w:val="00780C24"/>
    <w:rsid w:val="007810EC"/>
    <w:rsid w:val="007813EE"/>
    <w:rsid w:val="00781A50"/>
    <w:rsid w:val="00781E3F"/>
    <w:rsid w:val="00781EEA"/>
    <w:rsid w:val="007822FA"/>
    <w:rsid w:val="00782313"/>
    <w:rsid w:val="007826D2"/>
    <w:rsid w:val="0078363C"/>
    <w:rsid w:val="00783AD1"/>
    <w:rsid w:val="00783D44"/>
    <w:rsid w:val="00784035"/>
    <w:rsid w:val="00784988"/>
    <w:rsid w:val="00784CF8"/>
    <w:rsid w:val="007850D3"/>
    <w:rsid w:val="007854C9"/>
    <w:rsid w:val="00785661"/>
    <w:rsid w:val="00785C2E"/>
    <w:rsid w:val="0078601D"/>
    <w:rsid w:val="007860FF"/>
    <w:rsid w:val="00786826"/>
    <w:rsid w:val="00787274"/>
    <w:rsid w:val="007876F8"/>
    <w:rsid w:val="00787918"/>
    <w:rsid w:val="00787939"/>
    <w:rsid w:val="00787E7F"/>
    <w:rsid w:val="00790115"/>
    <w:rsid w:val="007901AA"/>
    <w:rsid w:val="007909B2"/>
    <w:rsid w:val="007910B2"/>
    <w:rsid w:val="007913AF"/>
    <w:rsid w:val="007914F4"/>
    <w:rsid w:val="007919F9"/>
    <w:rsid w:val="00791B09"/>
    <w:rsid w:val="00791E5D"/>
    <w:rsid w:val="007920DE"/>
    <w:rsid w:val="007926F2"/>
    <w:rsid w:val="00792E58"/>
    <w:rsid w:val="00792F0B"/>
    <w:rsid w:val="007936FB"/>
    <w:rsid w:val="0079387B"/>
    <w:rsid w:val="00793BCB"/>
    <w:rsid w:val="00793EF8"/>
    <w:rsid w:val="00793F51"/>
    <w:rsid w:val="0079431F"/>
    <w:rsid w:val="00794687"/>
    <w:rsid w:val="0079480B"/>
    <w:rsid w:val="00794BD2"/>
    <w:rsid w:val="00794C10"/>
    <w:rsid w:val="00795043"/>
    <w:rsid w:val="0079530B"/>
    <w:rsid w:val="00796082"/>
    <w:rsid w:val="00796D2B"/>
    <w:rsid w:val="00797124"/>
    <w:rsid w:val="00797324"/>
    <w:rsid w:val="007973C4"/>
    <w:rsid w:val="0079744A"/>
    <w:rsid w:val="007974A9"/>
    <w:rsid w:val="00797A64"/>
    <w:rsid w:val="00797C12"/>
    <w:rsid w:val="007A0E2C"/>
    <w:rsid w:val="007A0EBF"/>
    <w:rsid w:val="007A120C"/>
    <w:rsid w:val="007A1212"/>
    <w:rsid w:val="007A15A9"/>
    <w:rsid w:val="007A2102"/>
    <w:rsid w:val="007A2893"/>
    <w:rsid w:val="007A2A2C"/>
    <w:rsid w:val="007A2D1F"/>
    <w:rsid w:val="007A2E5D"/>
    <w:rsid w:val="007A30EA"/>
    <w:rsid w:val="007A32FF"/>
    <w:rsid w:val="007A3D44"/>
    <w:rsid w:val="007A3F82"/>
    <w:rsid w:val="007A42E7"/>
    <w:rsid w:val="007A46DA"/>
    <w:rsid w:val="007A471D"/>
    <w:rsid w:val="007A4932"/>
    <w:rsid w:val="007A499A"/>
    <w:rsid w:val="007A4DB6"/>
    <w:rsid w:val="007A53CA"/>
    <w:rsid w:val="007A5BE1"/>
    <w:rsid w:val="007A5CBE"/>
    <w:rsid w:val="007A6505"/>
    <w:rsid w:val="007A65D7"/>
    <w:rsid w:val="007A6E9B"/>
    <w:rsid w:val="007A7069"/>
    <w:rsid w:val="007A7845"/>
    <w:rsid w:val="007A79E5"/>
    <w:rsid w:val="007A7DBE"/>
    <w:rsid w:val="007B08BC"/>
    <w:rsid w:val="007B0E05"/>
    <w:rsid w:val="007B14EB"/>
    <w:rsid w:val="007B19C8"/>
    <w:rsid w:val="007B1B85"/>
    <w:rsid w:val="007B34E6"/>
    <w:rsid w:val="007B36E3"/>
    <w:rsid w:val="007B3826"/>
    <w:rsid w:val="007B3EC5"/>
    <w:rsid w:val="007B401F"/>
    <w:rsid w:val="007B4105"/>
    <w:rsid w:val="007B41B8"/>
    <w:rsid w:val="007B423B"/>
    <w:rsid w:val="007B4667"/>
    <w:rsid w:val="007B4812"/>
    <w:rsid w:val="007B4854"/>
    <w:rsid w:val="007B505A"/>
    <w:rsid w:val="007B54C4"/>
    <w:rsid w:val="007B54DF"/>
    <w:rsid w:val="007B5892"/>
    <w:rsid w:val="007B5D6F"/>
    <w:rsid w:val="007B5FAF"/>
    <w:rsid w:val="007B65BD"/>
    <w:rsid w:val="007B6600"/>
    <w:rsid w:val="007B66CB"/>
    <w:rsid w:val="007B6F4F"/>
    <w:rsid w:val="007B7EB7"/>
    <w:rsid w:val="007C027B"/>
    <w:rsid w:val="007C091E"/>
    <w:rsid w:val="007C0D87"/>
    <w:rsid w:val="007C0DF4"/>
    <w:rsid w:val="007C100B"/>
    <w:rsid w:val="007C1146"/>
    <w:rsid w:val="007C1534"/>
    <w:rsid w:val="007C1D43"/>
    <w:rsid w:val="007C1D53"/>
    <w:rsid w:val="007C200C"/>
    <w:rsid w:val="007C2B83"/>
    <w:rsid w:val="007C308C"/>
    <w:rsid w:val="007C37E9"/>
    <w:rsid w:val="007C3E12"/>
    <w:rsid w:val="007C3FAC"/>
    <w:rsid w:val="007C4354"/>
    <w:rsid w:val="007C4C2A"/>
    <w:rsid w:val="007C5BBC"/>
    <w:rsid w:val="007C63B5"/>
    <w:rsid w:val="007C6655"/>
    <w:rsid w:val="007C67C2"/>
    <w:rsid w:val="007C6881"/>
    <w:rsid w:val="007C6D5E"/>
    <w:rsid w:val="007C6FA6"/>
    <w:rsid w:val="007C74C4"/>
    <w:rsid w:val="007C779D"/>
    <w:rsid w:val="007C7BCB"/>
    <w:rsid w:val="007C7ECB"/>
    <w:rsid w:val="007C7EDC"/>
    <w:rsid w:val="007D0485"/>
    <w:rsid w:val="007D05E2"/>
    <w:rsid w:val="007D08B6"/>
    <w:rsid w:val="007D0C0A"/>
    <w:rsid w:val="007D1311"/>
    <w:rsid w:val="007D1ECC"/>
    <w:rsid w:val="007D1F27"/>
    <w:rsid w:val="007D26D6"/>
    <w:rsid w:val="007D27E0"/>
    <w:rsid w:val="007D2E73"/>
    <w:rsid w:val="007D38CF"/>
    <w:rsid w:val="007D38D7"/>
    <w:rsid w:val="007D3940"/>
    <w:rsid w:val="007D3E43"/>
    <w:rsid w:val="007D3F2E"/>
    <w:rsid w:val="007D4345"/>
    <w:rsid w:val="007D45E7"/>
    <w:rsid w:val="007D4D58"/>
    <w:rsid w:val="007D4EAA"/>
    <w:rsid w:val="007D4F5C"/>
    <w:rsid w:val="007D5612"/>
    <w:rsid w:val="007D605E"/>
    <w:rsid w:val="007D615C"/>
    <w:rsid w:val="007D62C2"/>
    <w:rsid w:val="007D64FE"/>
    <w:rsid w:val="007D660A"/>
    <w:rsid w:val="007E02EF"/>
    <w:rsid w:val="007E037A"/>
    <w:rsid w:val="007E142B"/>
    <w:rsid w:val="007E1CFC"/>
    <w:rsid w:val="007E1E53"/>
    <w:rsid w:val="007E2064"/>
    <w:rsid w:val="007E22BB"/>
    <w:rsid w:val="007E256B"/>
    <w:rsid w:val="007E3337"/>
    <w:rsid w:val="007E3773"/>
    <w:rsid w:val="007E400A"/>
    <w:rsid w:val="007E4557"/>
    <w:rsid w:val="007E4EAF"/>
    <w:rsid w:val="007E4F1D"/>
    <w:rsid w:val="007E565A"/>
    <w:rsid w:val="007E5EEB"/>
    <w:rsid w:val="007E64EA"/>
    <w:rsid w:val="007E6834"/>
    <w:rsid w:val="007E6D8E"/>
    <w:rsid w:val="007E6F61"/>
    <w:rsid w:val="007F049E"/>
    <w:rsid w:val="007F0758"/>
    <w:rsid w:val="007F0799"/>
    <w:rsid w:val="007F11A2"/>
    <w:rsid w:val="007F12D8"/>
    <w:rsid w:val="007F1AD4"/>
    <w:rsid w:val="007F1F5D"/>
    <w:rsid w:val="007F1FEB"/>
    <w:rsid w:val="007F269B"/>
    <w:rsid w:val="007F2943"/>
    <w:rsid w:val="007F2BC5"/>
    <w:rsid w:val="007F33F5"/>
    <w:rsid w:val="007F3575"/>
    <w:rsid w:val="007F3ACD"/>
    <w:rsid w:val="007F3EFB"/>
    <w:rsid w:val="007F4147"/>
    <w:rsid w:val="007F4722"/>
    <w:rsid w:val="007F55D7"/>
    <w:rsid w:val="007F58D1"/>
    <w:rsid w:val="007F5C90"/>
    <w:rsid w:val="007F5F81"/>
    <w:rsid w:val="007F62B4"/>
    <w:rsid w:val="007F6920"/>
    <w:rsid w:val="007F6F61"/>
    <w:rsid w:val="007F731D"/>
    <w:rsid w:val="007F7F0E"/>
    <w:rsid w:val="008001E0"/>
    <w:rsid w:val="008006AA"/>
    <w:rsid w:val="008006EF"/>
    <w:rsid w:val="0080073F"/>
    <w:rsid w:val="00800AB3"/>
    <w:rsid w:val="0080114F"/>
    <w:rsid w:val="00801AF3"/>
    <w:rsid w:val="00801BC7"/>
    <w:rsid w:val="00801C13"/>
    <w:rsid w:val="00801F42"/>
    <w:rsid w:val="00802166"/>
    <w:rsid w:val="008028A4"/>
    <w:rsid w:val="00804A68"/>
    <w:rsid w:val="00804F14"/>
    <w:rsid w:val="00805D6F"/>
    <w:rsid w:val="00805DCD"/>
    <w:rsid w:val="008064CE"/>
    <w:rsid w:val="0080672E"/>
    <w:rsid w:val="00806BD6"/>
    <w:rsid w:val="00806F47"/>
    <w:rsid w:val="00807040"/>
    <w:rsid w:val="00807568"/>
    <w:rsid w:val="0080764D"/>
    <w:rsid w:val="00807709"/>
    <w:rsid w:val="008079BB"/>
    <w:rsid w:val="00810008"/>
    <w:rsid w:val="00810125"/>
    <w:rsid w:val="008101B9"/>
    <w:rsid w:val="008109CE"/>
    <w:rsid w:val="00810EEF"/>
    <w:rsid w:val="008112F3"/>
    <w:rsid w:val="008115E3"/>
    <w:rsid w:val="00811771"/>
    <w:rsid w:val="0081194C"/>
    <w:rsid w:val="00811E11"/>
    <w:rsid w:val="00811F13"/>
    <w:rsid w:val="008122B9"/>
    <w:rsid w:val="00812458"/>
    <w:rsid w:val="008129FA"/>
    <w:rsid w:val="008130BC"/>
    <w:rsid w:val="00813496"/>
    <w:rsid w:val="008135CA"/>
    <w:rsid w:val="0081372A"/>
    <w:rsid w:val="008137DB"/>
    <w:rsid w:val="00813A49"/>
    <w:rsid w:val="00813E69"/>
    <w:rsid w:val="00813F7F"/>
    <w:rsid w:val="00814A01"/>
    <w:rsid w:val="00815095"/>
    <w:rsid w:val="008153B0"/>
    <w:rsid w:val="00815F4A"/>
    <w:rsid w:val="008160F9"/>
    <w:rsid w:val="008165F1"/>
    <w:rsid w:val="00816D0C"/>
    <w:rsid w:val="008176C3"/>
    <w:rsid w:val="00817937"/>
    <w:rsid w:val="00817AB7"/>
    <w:rsid w:val="00817B11"/>
    <w:rsid w:val="00817CB5"/>
    <w:rsid w:val="008209A3"/>
    <w:rsid w:val="00820BB2"/>
    <w:rsid w:val="00820D1E"/>
    <w:rsid w:val="008210DB"/>
    <w:rsid w:val="0082117F"/>
    <w:rsid w:val="00821AA8"/>
    <w:rsid w:val="00821B84"/>
    <w:rsid w:val="00822881"/>
    <w:rsid w:val="00822CBB"/>
    <w:rsid w:val="00822DE1"/>
    <w:rsid w:val="00822FE7"/>
    <w:rsid w:val="00823480"/>
    <w:rsid w:val="0082424D"/>
    <w:rsid w:val="00824700"/>
    <w:rsid w:val="00824C6C"/>
    <w:rsid w:val="00824C99"/>
    <w:rsid w:val="00824D77"/>
    <w:rsid w:val="00824F3B"/>
    <w:rsid w:val="008250A5"/>
    <w:rsid w:val="008250B9"/>
    <w:rsid w:val="008252F5"/>
    <w:rsid w:val="00825520"/>
    <w:rsid w:val="00825603"/>
    <w:rsid w:val="00825A66"/>
    <w:rsid w:val="00826276"/>
    <w:rsid w:val="00826CD3"/>
    <w:rsid w:val="00826E25"/>
    <w:rsid w:val="008271B2"/>
    <w:rsid w:val="008272B2"/>
    <w:rsid w:val="0082748C"/>
    <w:rsid w:val="00830D2D"/>
    <w:rsid w:val="00830DB8"/>
    <w:rsid w:val="00831472"/>
    <w:rsid w:val="00831946"/>
    <w:rsid w:val="00831EAB"/>
    <w:rsid w:val="00831FD4"/>
    <w:rsid w:val="00832D70"/>
    <w:rsid w:val="00833167"/>
    <w:rsid w:val="008335F1"/>
    <w:rsid w:val="00833A44"/>
    <w:rsid w:val="00834C0B"/>
    <w:rsid w:val="00834F26"/>
    <w:rsid w:val="0083522D"/>
    <w:rsid w:val="008352A6"/>
    <w:rsid w:val="008356AA"/>
    <w:rsid w:val="00835C8C"/>
    <w:rsid w:val="00835EC3"/>
    <w:rsid w:val="00835FAB"/>
    <w:rsid w:val="00836098"/>
    <w:rsid w:val="00836AAF"/>
    <w:rsid w:val="008371E4"/>
    <w:rsid w:val="00840548"/>
    <w:rsid w:val="008410FA"/>
    <w:rsid w:val="00841270"/>
    <w:rsid w:val="00841721"/>
    <w:rsid w:val="00841901"/>
    <w:rsid w:val="00841D7A"/>
    <w:rsid w:val="00841DDB"/>
    <w:rsid w:val="00841DED"/>
    <w:rsid w:val="00842059"/>
    <w:rsid w:val="008423F8"/>
    <w:rsid w:val="008428C9"/>
    <w:rsid w:val="00842B21"/>
    <w:rsid w:val="00842E30"/>
    <w:rsid w:val="0084304D"/>
    <w:rsid w:val="00843605"/>
    <w:rsid w:val="00843A64"/>
    <w:rsid w:val="00844289"/>
    <w:rsid w:val="00844342"/>
    <w:rsid w:val="00844825"/>
    <w:rsid w:val="008451F8"/>
    <w:rsid w:val="00845A87"/>
    <w:rsid w:val="00845FDB"/>
    <w:rsid w:val="008470D8"/>
    <w:rsid w:val="00847E57"/>
    <w:rsid w:val="00850215"/>
    <w:rsid w:val="00850922"/>
    <w:rsid w:val="00850A79"/>
    <w:rsid w:val="00850CDB"/>
    <w:rsid w:val="00851144"/>
    <w:rsid w:val="0085121C"/>
    <w:rsid w:val="0085139A"/>
    <w:rsid w:val="0085159F"/>
    <w:rsid w:val="008519EB"/>
    <w:rsid w:val="00851C64"/>
    <w:rsid w:val="00852615"/>
    <w:rsid w:val="00852A7D"/>
    <w:rsid w:val="00852BE6"/>
    <w:rsid w:val="00852D54"/>
    <w:rsid w:val="008537C0"/>
    <w:rsid w:val="00853DD1"/>
    <w:rsid w:val="0085416A"/>
    <w:rsid w:val="008542A4"/>
    <w:rsid w:val="00854B95"/>
    <w:rsid w:val="008551DB"/>
    <w:rsid w:val="00855303"/>
    <w:rsid w:val="008561D4"/>
    <w:rsid w:val="00857BA1"/>
    <w:rsid w:val="00857C47"/>
    <w:rsid w:val="00857C8F"/>
    <w:rsid w:val="00857D55"/>
    <w:rsid w:val="00857EEA"/>
    <w:rsid w:val="0086037D"/>
    <w:rsid w:val="00860925"/>
    <w:rsid w:val="00860D36"/>
    <w:rsid w:val="00860F2D"/>
    <w:rsid w:val="00861051"/>
    <w:rsid w:val="00861A17"/>
    <w:rsid w:val="00862CF7"/>
    <w:rsid w:val="00862F89"/>
    <w:rsid w:val="00863101"/>
    <w:rsid w:val="008635DE"/>
    <w:rsid w:val="00863603"/>
    <w:rsid w:val="00863752"/>
    <w:rsid w:val="008637AF"/>
    <w:rsid w:val="00863E71"/>
    <w:rsid w:val="008640BE"/>
    <w:rsid w:val="008644FE"/>
    <w:rsid w:val="0086464C"/>
    <w:rsid w:val="00864D7B"/>
    <w:rsid w:val="00865B52"/>
    <w:rsid w:val="0086620B"/>
    <w:rsid w:val="008663D2"/>
    <w:rsid w:val="00866EA5"/>
    <w:rsid w:val="00867778"/>
    <w:rsid w:val="008707C3"/>
    <w:rsid w:val="00870942"/>
    <w:rsid w:val="00870EA1"/>
    <w:rsid w:val="00871AA5"/>
    <w:rsid w:val="00871E15"/>
    <w:rsid w:val="00872086"/>
    <w:rsid w:val="008720A8"/>
    <w:rsid w:val="00872824"/>
    <w:rsid w:val="00872DCC"/>
    <w:rsid w:val="00873551"/>
    <w:rsid w:val="008738E5"/>
    <w:rsid w:val="00874144"/>
    <w:rsid w:val="008742F5"/>
    <w:rsid w:val="0087441B"/>
    <w:rsid w:val="008744DB"/>
    <w:rsid w:val="0087450D"/>
    <w:rsid w:val="0087466B"/>
    <w:rsid w:val="00874804"/>
    <w:rsid w:val="00875418"/>
    <w:rsid w:val="0087563C"/>
    <w:rsid w:val="00875B5D"/>
    <w:rsid w:val="008760C2"/>
    <w:rsid w:val="008766C8"/>
    <w:rsid w:val="00876A8E"/>
    <w:rsid w:val="008777FB"/>
    <w:rsid w:val="00877B82"/>
    <w:rsid w:val="00877E24"/>
    <w:rsid w:val="00877E67"/>
    <w:rsid w:val="00880337"/>
    <w:rsid w:val="00880350"/>
    <w:rsid w:val="00880DF4"/>
    <w:rsid w:val="0088109D"/>
    <w:rsid w:val="008810EA"/>
    <w:rsid w:val="0088111A"/>
    <w:rsid w:val="00881787"/>
    <w:rsid w:val="0088181C"/>
    <w:rsid w:val="00882227"/>
    <w:rsid w:val="008836D8"/>
    <w:rsid w:val="008839AF"/>
    <w:rsid w:val="00883BEC"/>
    <w:rsid w:val="00884B41"/>
    <w:rsid w:val="008856E5"/>
    <w:rsid w:val="00885BF6"/>
    <w:rsid w:val="00886A2F"/>
    <w:rsid w:val="00886E32"/>
    <w:rsid w:val="00886F7C"/>
    <w:rsid w:val="00886FB0"/>
    <w:rsid w:val="0088713C"/>
    <w:rsid w:val="0088776F"/>
    <w:rsid w:val="00887DDA"/>
    <w:rsid w:val="00887F43"/>
    <w:rsid w:val="008902C1"/>
    <w:rsid w:val="00890395"/>
    <w:rsid w:val="008908F0"/>
    <w:rsid w:val="00890D37"/>
    <w:rsid w:val="00890F26"/>
    <w:rsid w:val="0089104A"/>
    <w:rsid w:val="0089116D"/>
    <w:rsid w:val="008914B9"/>
    <w:rsid w:val="00891539"/>
    <w:rsid w:val="008918F8"/>
    <w:rsid w:val="00891D39"/>
    <w:rsid w:val="008922FC"/>
    <w:rsid w:val="00892674"/>
    <w:rsid w:val="00892EF9"/>
    <w:rsid w:val="00892F05"/>
    <w:rsid w:val="00893479"/>
    <w:rsid w:val="00893D91"/>
    <w:rsid w:val="00893ED1"/>
    <w:rsid w:val="00893F1C"/>
    <w:rsid w:val="0089400C"/>
    <w:rsid w:val="008942D0"/>
    <w:rsid w:val="00894402"/>
    <w:rsid w:val="00894754"/>
    <w:rsid w:val="00894E84"/>
    <w:rsid w:val="00894EB4"/>
    <w:rsid w:val="00894EE4"/>
    <w:rsid w:val="008950EF"/>
    <w:rsid w:val="00895776"/>
    <w:rsid w:val="00896156"/>
    <w:rsid w:val="00896385"/>
    <w:rsid w:val="0089691F"/>
    <w:rsid w:val="00896E43"/>
    <w:rsid w:val="008A08F2"/>
    <w:rsid w:val="008A0FA7"/>
    <w:rsid w:val="008A2A89"/>
    <w:rsid w:val="008A2D4E"/>
    <w:rsid w:val="008A2DDD"/>
    <w:rsid w:val="008A2FE8"/>
    <w:rsid w:val="008A3387"/>
    <w:rsid w:val="008A338F"/>
    <w:rsid w:val="008A4221"/>
    <w:rsid w:val="008A4491"/>
    <w:rsid w:val="008A470C"/>
    <w:rsid w:val="008A4DE4"/>
    <w:rsid w:val="008A546F"/>
    <w:rsid w:val="008A56CD"/>
    <w:rsid w:val="008A67AA"/>
    <w:rsid w:val="008A7011"/>
    <w:rsid w:val="008A72BF"/>
    <w:rsid w:val="008A7665"/>
    <w:rsid w:val="008A7A8E"/>
    <w:rsid w:val="008B0A72"/>
    <w:rsid w:val="008B0FBB"/>
    <w:rsid w:val="008B1088"/>
    <w:rsid w:val="008B10D1"/>
    <w:rsid w:val="008B1378"/>
    <w:rsid w:val="008B1770"/>
    <w:rsid w:val="008B24D2"/>
    <w:rsid w:val="008B2685"/>
    <w:rsid w:val="008B270C"/>
    <w:rsid w:val="008B2ED2"/>
    <w:rsid w:val="008B33C6"/>
    <w:rsid w:val="008B3636"/>
    <w:rsid w:val="008B3F7B"/>
    <w:rsid w:val="008B4B43"/>
    <w:rsid w:val="008B4C9D"/>
    <w:rsid w:val="008B4F43"/>
    <w:rsid w:val="008B539F"/>
    <w:rsid w:val="008B56CB"/>
    <w:rsid w:val="008B62EF"/>
    <w:rsid w:val="008B641A"/>
    <w:rsid w:val="008B64F8"/>
    <w:rsid w:val="008B66D7"/>
    <w:rsid w:val="008B6C2D"/>
    <w:rsid w:val="008B7082"/>
    <w:rsid w:val="008B7536"/>
    <w:rsid w:val="008B7889"/>
    <w:rsid w:val="008B79D8"/>
    <w:rsid w:val="008B7D43"/>
    <w:rsid w:val="008C082F"/>
    <w:rsid w:val="008C1283"/>
    <w:rsid w:val="008C19AB"/>
    <w:rsid w:val="008C1C45"/>
    <w:rsid w:val="008C1DE7"/>
    <w:rsid w:val="008C2A3A"/>
    <w:rsid w:val="008C2E51"/>
    <w:rsid w:val="008C2EF1"/>
    <w:rsid w:val="008C353F"/>
    <w:rsid w:val="008C3BAB"/>
    <w:rsid w:val="008C43B7"/>
    <w:rsid w:val="008C4471"/>
    <w:rsid w:val="008C489E"/>
    <w:rsid w:val="008C489F"/>
    <w:rsid w:val="008C535C"/>
    <w:rsid w:val="008C597E"/>
    <w:rsid w:val="008C5D1C"/>
    <w:rsid w:val="008C653E"/>
    <w:rsid w:val="008C7041"/>
    <w:rsid w:val="008C78EC"/>
    <w:rsid w:val="008D01CC"/>
    <w:rsid w:val="008D08AC"/>
    <w:rsid w:val="008D1EEB"/>
    <w:rsid w:val="008D23C7"/>
    <w:rsid w:val="008D256B"/>
    <w:rsid w:val="008D2AF8"/>
    <w:rsid w:val="008D3C18"/>
    <w:rsid w:val="008D4047"/>
    <w:rsid w:val="008D449C"/>
    <w:rsid w:val="008D44D4"/>
    <w:rsid w:val="008D4744"/>
    <w:rsid w:val="008D483E"/>
    <w:rsid w:val="008D4B22"/>
    <w:rsid w:val="008D4EC1"/>
    <w:rsid w:val="008D502B"/>
    <w:rsid w:val="008D516D"/>
    <w:rsid w:val="008D631A"/>
    <w:rsid w:val="008D6616"/>
    <w:rsid w:val="008D6A05"/>
    <w:rsid w:val="008D6CA2"/>
    <w:rsid w:val="008D6CEA"/>
    <w:rsid w:val="008D6D28"/>
    <w:rsid w:val="008D7098"/>
    <w:rsid w:val="008D762E"/>
    <w:rsid w:val="008E0014"/>
    <w:rsid w:val="008E06AD"/>
    <w:rsid w:val="008E083A"/>
    <w:rsid w:val="008E0BAF"/>
    <w:rsid w:val="008E1116"/>
    <w:rsid w:val="008E1122"/>
    <w:rsid w:val="008E1212"/>
    <w:rsid w:val="008E1340"/>
    <w:rsid w:val="008E1391"/>
    <w:rsid w:val="008E14E8"/>
    <w:rsid w:val="008E1762"/>
    <w:rsid w:val="008E185E"/>
    <w:rsid w:val="008E1966"/>
    <w:rsid w:val="008E1CDA"/>
    <w:rsid w:val="008E2413"/>
    <w:rsid w:val="008E29A0"/>
    <w:rsid w:val="008E2CF2"/>
    <w:rsid w:val="008E2FF3"/>
    <w:rsid w:val="008E3BDC"/>
    <w:rsid w:val="008E40C6"/>
    <w:rsid w:val="008E45BB"/>
    <w:rsid w:val="008E47C0"/>
    <w:rsid w:val="008E490A"/>
    <w:rsid w:val="008E4C7C"/>
    <w:rsid w:val="008E4C9E"/>
    <w:rsid w:val="008E5BF6"/>
    <w:rsid w:val="008E6094"/>
    <w:rsid w:val="008E60E1"/>
    <w:rsid w:val="008E67C3"/>
    <w:rsid w:val="008E6877"/>
    <w:rsid w:val="008E70C7"/>
    <w:rsid w:val="008E70D1"/>
    <w:rsid w:val="008E7212"/>
    <w:rsid w:val="008E7766"/>
    <w:rsid w:val="008E7EFC"/>
    <w:rsid w:val="008F0120"/>
    <w:rsid w:val="008F0270"/>
    <w:rsid w:val="008F0420"/>
    <w:rsid w:val="008F0859"/>
    <w:rsid w:val="008F0863"/>
    <w:rsid w:val="008F1755"/>
    <w:rsid w:val="008F1762"/>
    <w:rsid w:val="008F1BAC"/>
    <w:rsid w:val="008F1C94"/>
    <w:rsid w:val="008F1FCB"/>
    <w:rsid w:val="008F251E"/>
    <w:rsid w:val="008F28D9"/>
    <w:rsid w:val="008F2C58"/>
    <w:rsid w:val="008F2E77"/>
    <w:rsid w:val="008F2EB6"/>
    <w:rsid w:val="008F326F"/>
    <w:rsid w:val="008F3D24"/>
    <w:rsid w:val="008F42D7"/>
    <w:rsid w:val="008F4583"/>
    <w:rsid w:val="008F470B"/>
    <w:rsid w:val="008F4B2B"/>
    <w:rsid w:val="008F50E5"/>
    <w:rsid w:val="008F520F"/>
    <w:rsid w:val="008F5B49"/>
    <w:rsid w:val="008F5FDA"/>
    <w:rsid w:val="008F6094"/>
    <w:rsid w:val="008F60FF"/>
    <w:rsid w:val="008F6169"/>
    <w:rsid w:val="008F61D6"/>
    <w:rsid w:val="008F6367"/>
    <w:rsid w:val="008F6AD3"/>
    <w:rsid w:val="008F6CE4"/>
    <w:rsid w:val="008F6F24"/>
    <w:rsid w:val="008F74C1"/>
    <w:rsid w:val="008F7551"/>
    <w:rsid w:val="008F7738"/>
    <w:rsid w:val="008F796D"/>
    <w:rsid w:val="008F7B9E"/>
    <w:rsid w:val="0090022A"/>
    <w:rsid w:val="00900420"/>
    <w:rsid w:val="009008A4"/>
    <w:rsid w:val="00900C8D"/>
    <w:rsid w:val="0090148B"/>
    <w:rsid w:val="009029FF"/>
    <w:rsid w:val="00902ABC"/>
    <w:rsid w:val="00902B4C"/>
    <w:rsid w:val="0090329D"/>
    <w:rsid w:val="00903306"/>
    <w:rsid w:val="009034DA"/>
    <w:rsid w:val="00903621"/>
    <w:rsid w:val="009037B6"/>
    <w:rsid w:val="009040BE"/>
    <w:rsid w:val="009044CF"/>
    <w:rsid w:val="009046A1"/>
    <w:rsid w:val="009047C5"/>
    <w:rsid w:val="009049FB"/>
    <w:rsid w:val="00904C6E"/>
    <w:rsid w:val="009059EC"/>
    <w:rsid w:val="00905CC6"/>
    <w:rsid w:val="00906644"/>
    <w:rsid w:val="00906B6F"/>
    <w:rsid w:val="00906D31"/>
    <w:rsid w:val="00907808"/>
    <w:rsid w:val="00907C64"/>
    <w:rsid w:val="00907D0A"/>
    <w:rsid w:val="00910135"/>
    <w:rsid w:val="00910B66"/>
    <w:rsid w:val="00910B98"/>
    <w:rsid w:val="00910CBB"/>
    <w:rsid w:val="00910DAA"/>
    <w:rsid w:val="00911983"/>
    <w:rsid w:val="009119DB"/>
    <w:rsid w:val="009120FB"/>
    <w:rsid w:val="00912380"/>
    <w:rsid w:val="0091281E"/>
    <w:rsid w:val="00912D96"/>
    <w:rsid w:val="009136F4"/>
    <w:rsid w:val="0091395E"/>
    <w:rsid w:val="009140B9"/>
    <w:rsid w:val="00914157"/>
    <w:rsid w:val="009141B9"/>
    <w:rsid w:val="00914251"/>
    <w:rsid w:val="009145CB"/>
    <w:rsid w:val="009147DD"/>
    <w:rsid w:val="00914AAE"/>
    <w:rsid w:val="0091520E"/>
    <w:rsid w:val="00915C89"/>
    <w:rsid w:val="009165B5"/>
    <w:rsid w:val="00916B51"/>
    <w:rsid w:val="00916F16"/>
    <w:rsid w:val="00916F79"/>
    <w:rsid w:val="00916FAC"/>
    <w:rsid w:val="00917420"/>
    <w:rsid w:val="009174FA"/>
    <w:rsid w:val="0091759F"/>
    <w:rsid w:val="00920172"/>
    <w:rsid w:val="00920265"/>
    <w:rsid w:val="00920445"/>
    <w:rsid w:val="0092053B"/>
    <w:rsid w:val="0092093D"/>
    <w:rsid w:val="00920D0A"/>
    <w:rsid w:val="009216F0"/>
    <w:rsid w:val="00922084"/>
    <w:rsid w:val="0092210B"/>
    <w:rsid w:val="009222B4"/>
    <w:rsid w:val="00922E90"/>
    <w:rsid w:val="009233FB"/>
    <w:rsid w:val="00923DAC"/>
    <w:rsid w:val="00923F05"/>
    <w:rsid w:val="00923FFF"/>
    <w:rsid w:val="0092418A"/>
    <w:rsid w:val="00924765"/>
    <w:rsid w:val="00924EA2"/>
    <w:rsid w:val="00925393"/>
    <w:rsid w:val="00925677"/>
    <w:rsid w:val="00925AD1"/>
    <w:rsid w:val="0092665A"/>
    <w:rsid w:val="00927008"/>
    <w:rsid w:val="009273F9"/>
    <w:rsid w:val="00927BD3"/>
    <w:rsid w:val="00930653"/>
    <w:rsid w:val="00930C6A"/>
    <w:rsid w:val="00930CF1"/>
    <w:rsid w:val="00930F50"/>
    <w:rsid w:val="0093131D"/>
    <w:rsid w:val="00931F7C"/>
    <w:rsid w:val="00932723"/>
    <w:rsid w:val="009330F8"/>
    <w:rsid w:val="0093314D"/>
    <w:rsid w:val="009331ED"/>
    <w:rsid w:val="00933343"/>
    <w:rsid w:val="00934124"/>
    <w:rsid w:val="009345F1"/>
    <w:rsid w:val="009348AF"/>
    <w:rsid w:val="00935037"/>
    <w:rsid w:val="00935045"/>
    <w:rsid w:val="0093533F"/>
    <w:rsid w:val="00935742"/>
    <w:rsid w:val="00935772"/>
    <w:rsid w:val="00935D02"/>
    <w:rsid w:val="00935DD1"/>
    <w:rsid w:val="00936166"/>
    <w:rsid w:val="00936343"/>
    <w:rsid w:val="00937A8F"/>
    <w:rsid w:val="009405CE"/>
    <w:rsid w:val="0094079E"/>
    <w:rsid w:val="009416DC"/>
    <w:rsid w:val="00942312"/>
    <w:rsid w:val="00942542"/>
    <w:rsid w:val="00942636"/>
    <w:rsid w:val="009428B6"/>
    <w:rsid w:val="009429D1"/>
    <w:rsid w:val="00942F17"/>
    <w:rsid w:val="009430A0"/>
    <w:rsid w:val="00943246"/>
    <w:rsid w:val="00944EB8"/>
    <w:rsid w:val="00945002"/>
    <w:rsid w:val="00945569"/>
    <w:rsid w:val="0094587E"/>
    <w:rsid w:val="0094591C"/>
    <w:rsid w:val="00945ACD"/>
    <w:rsid w:val="00945BF5"/>
    <w:rsid w:val="009461DC"/>
    <w:rsid w:val="0094623B"/>
    <w:rsid w:val="009466F2"/>
    <w:rsid w:val="00946D3C"/>
    <w:rsid w:val="0094720C"/>
    <w:rsid w:val="009474E1"/>
    <w:rsid w:val="00947F43"/>
    <w:rsid w:val="00947F9D"/>
    <w:rsid w:val="009507A8"/>
    <w:rsid w:val="00950AEC"/>
    <w:rsid w:val="00950E9C"/>
    <w:rsid w:val="00950EAF"/>
    <w:rsid w:val="00951026"/>
    <w:rsid w:val="00951EE1"/>
    <w:rsid w:val="009520E0"/>
    <w:rsid w:val="00952413"/>
    <w:rsid w:val="009525FD"/>
    <w:rsid w:val="0095281C"/>
    <w:rsid w:val="00952CA0"/>
    <w:rsid w:val="009531C0"/>
    <w:rsid w:val="0095338D"/>
    <w:rsid w:val="00953D9F"/>
    <w:rsid w:val="009540F1"/>
    <w:rsid w:val="00954802"/>
    <w:rsid w:val="00954A28"/>
    <w:rsid w:val="00954FA9"/>
    <w:rsid w:val="00954FF6"/>
    <w:rsid w:val="009551DF"/>
    <w:rsid w:val="0095557F"/>
    <w:rsid w:val="00955B13"/>
    <w:rsid w:val="00956BBB"/>
    <w:rsid w:val="009570A5"/>
    <w:rsid w:val="00957471"/>
    <w:rsid w:val="009575F3"/>
    <w:rsid w:val="00957ADA"/>
    <w:rsid w:val="00957CF4"/>
    <w:rsid w:val="009601E6"/>
    <w:rsid w:val="009602FA"/>
    <w:rsid w:val="009604B3"/>
    <w:rsid w:val="00960CCD"/>
    <w:rsid w:val="00960D17"/>
    <w:rsid w:val="00960F38"/>
    <w:rsid w:val="00961F28"/>
    <w:rsid w:val="00962022"/>
    <w:rsid w:val="009620EA"/>
    <w:rsid w:val="009620EE"/>
    <w:rsid w:val="00962386"/>
    <w:rsid w:val="0096288E"/>
    <w:rsid w:val="009628A0"/>
    <w:rsid w:val="00962926"/>
    <w:rsid w:val="0096299F"/>
    <w:rsid w:val="00962A31"/>
    <w:rsid w:val="00962A48"/>
    <w:rsid w:val="0096311C"/>
    <w:rsid w:val="00963372"/>
    <w:rsid w:val="009638EF"/>
    <w:rsid w:val="00964CDF"/>
    <w:rsid w:val="00964CF4"/>
    <w:rsid w:val="00964F15"/>
    <w:rsid w:val="00964F6D"/>
    <w:rsid w:val="0096654A"/>
    <w:rsid w:val="00966A04"/>
    <w:rsid w:val="00966EC9"/>
    <w:rsid w:val="0096798D"/>
    <w:rsid w:val="00970093"/>
    <w:rsid w:val="009702A6"/>
    <w:rsid w:val="009702B2"/>
    <w:rsid w:val="00970A1B"/>
    <w:rsid w:val="009713D3"/>
    <w:rsid w:val="00971744"/>
    <w:rsid w:val="00971798"/>
    <w:rsid w:val="009717AE"/>
    <w:rsid w:val="00972099"/>
    <w:rsid w:val="0097330D"/>
    <w:rsid w:val="009735AE"/>
    <w:rsid w:val="00973BA0"/>
    <w:rsid w:val="00973C10"/>
    <w:rsid w:val="00973CF4"/>
    <w:rsid w:val="00973D40"/>
    <w:rsid w:val="00973FBE"/>
    <w:rsid w:val="0097409E"/>
    <w:rsid w:val="00975001"/>
    <w:rsid w:val="009750D2"/>
    <w:rsid w:val="0097581A"/>
    <w:rsid w:val="0097672D"/>
    <w:rsid w:val="0097678B"/>
    <w:rsid w:val="00976B2F"/>
    <w:rsid w:val="009770B4"/>
    <w:rsid w:val="009777B0"/>
    <w:rsid w:val="00977C79"/>
    <w:rsid w:val="00977F88"/>
    <w:rsid w:val="00980464"/>
    <w:rsid w:val="0098101F"/>
    <w:rsid w:val="00981204"/>
    <w:rsid w:val="009816C0"/>
    <w:rsid w:val="009816D1"/>
    <w:rsid w:val="009819F4"/>
    <w:rsid w:val="00982226"/>
    <w:rsid w:val="009826E1"/>
    <w:rsid w:val="00982B9A"/>
    <w:rsid w:val="00982EF5"/>
    <w:rsid w:val="00982F93"/>
    <w:rsid w:val="009830C4"/>
    <w:rsid w:val="009833F1"/>
    <w:rsid w:val="00983C48"/>
    <w:rsid w:val="00983D73"/>
    <w:rsid w:val="009841E2"/>
    <w:rsid w:val="009843FF"/>
    <w:rsid w:val="00985009"/>
    <w:rsid w:val="009855EB"/>
    <w:rsid w:val="009861CF"/>
    <w:rsid w:val="009861F0"/>
    <w:rsid w:val="00986458"/>
    <w:rsid w:val="009864F7"/>
    <w:rsid w:val="00986C58"/>
    <w:rsid w:val="00987012"/>
    <w:rsid w:val="009873B5"/>
    <w:rsid w:val="0098783E"/>
    <w:rsid w:val="009879E7"/>
    <w:rsid w:val="0098B0E6"/>
    <w:rsid w:val="00990837"/>
    <w:rsid w:val="00990A1C"/>
    <w:rsid w:val="009912CF"/>
    <w:rsid w:val="00991653"/>
    <w:rsid w:val="00991A01"/>
    <w:rsid w:val="00991D53"/>
    <w:rsid w:val="0099267D"/>
    <w:rsid w:val="009926F6"/>
    <w:rsid w:val="00992C48"/>
    <w:rsid w:val="00992D41"/>
    <w:rsid w:val="0099336A"/>
    <w:rsid w:val="00993699"/>
    <w:rsid w:val="00993E61"/>
    <w:rsid w:val="009943CE"/>
    <w:rsid w:val="0099446B"/>
    <w:rsid w:val="00994A4C"/>
    <w:rsid w:val="00994AFF"/>
    <w:rsid w:val="00995487"/>
    <w:rsid w:val="00995EB6"/>
    <w:rsid w:val="009960E1"/>
    <w:rsid w:val="00996125"/>
    <w:rsid w:val="00996283"/>
    <w:rsid w:val="00996368"/>
    <w:rsid w:val="009965B1"/>
    <w:rsid w:val="00996736"/>
    <w:rsid w:val="00996B5F"/>
    <w:rsid w:val="00996BDA"/>
    <w:rsid w:val="00996EBF"/>
    <w:rsid w:val="00997355"/>
    <w:rsid w:val="00997377"/>
    <w:rsid w:val="00997880"/>
    <w:rsid w:val="009A0286"/>
    <w:rsid w:val="009A0397"/>
    <w:rsid w:val="009A03DA"/>
    <w:rsid w:val="009A0626"/>
    <w:rsid w:val="009A0750"/>
    <w:rsid w:val="009A07F9"/>
    <w:rsid w:val="009A0B5F"/>
    <w:rsid w:val="009A0C95"/>
    <w:rsid w:val="009A13A0"/>
    <w:rsid w:val="009A1480"/>
    <w:rsid w:val="009A174D"/>
    <w:rsid w:val="009A17DB"/>
    <w:rsid w:val="009A204A"/>
    <w:rsid w:val="009A2316"/>
    <w:rsid w:val="009A266A"/>
    <w:rsid w:val="009A2A7E"/>
    <w:rsid w:val="009A2BE6"/>
    <w:rsid w:val="009A323E"/>
    <w:rsid w:val="009A35C2"/>
    <w:rsid w:val="009A3892"/>
    <w:rsid w:val="009A3B0F"/>
    <w:rsid w:val="009A41D6"/>
    <w:rsid w:val="009A424A"/>
    <w:rsid w:val="009A4437"/>
    <w:rsid w:val="009A4743"/>
    <w:rsid w:val="009A4884"/>
    <w:rsid w:val="009A4BF9"/>
    <w:rsid w:val="009A56E1"/>
    <w:rsid w:val="009A5900"/>
    <w:rsid w:val="009A604B"/>
    <w:rsid w:val="009A6348"/>
    <w:rsid w:val="009A65BE"/>
    <w:rsid w:val="009A6894"/>
    <w:rsid w:val="009A71BB"/>
    <w:rsid w:val="009A737B"/>
    <w:rsid w:val="009A7546"/>
    <w:rsid w:val="009A780E"/>
    <w:rsid w:val="009A7881"/>
    <w:rsid w:val="009A7AB2"/>
    <w:rsid w:val="009A7B8D"/>
    <w:rsid w:val="009A7D66"/>
    <w:rsid w:val="009A7DE1"/>
    <w:rsid w:val="009B0368"/>
    <w:rsid w:val="009B0885"/>
    <w:rsid w:val="009B0CC3"/>
    <w:rsid w:val="009B1091"/>
    <w:rsid w:val="009B12E6"/>
    <w:rsid w:val="009B1460"/>
    <w:rsid w:val="009B1ACB"/>
    <w:rsid w:val="009B2083"/>
    <w:rsid w:val="009B238D"/>
    <w:rsid w:val="009B23B2"/>
    <w:rsid w:val="009B2632"/>
    <w:rsid w:val="009B30D5"/>
    <w:rsid w:val="009B38B4"/>
    <w:rsid w:val="009B38DB"/>
    <w:rsid w:val="009B4023"/>
    <w:rsid w:val="009B4380"/>
    <w:rsid w:val="009B44E0"/>
    <w:rsid w:val="009B4583"/>
    <w:rsid w:val="009B46A7"/>
    <w:rsid w:val="009B502C"/>
    <w:rsid w:val="009B5715"/>
    <w:rsid w:val="009B6336"/>
    <w:rsid w:val="009B6353"/>
    <w:rsid w:val="009B6882"/>
    <w:rsid w:val="009B69A2"/>
    <w:rsid w:val="009B6CBF"/>
    <w:rsid w:val="009B6CF7"/>
    <w:rsid w:val="009B7348"/>
    <w:rsid w:val="009B7AE1"/>
    <w:rsid w:val="009B7D32"/>
    <w:rsid w:val="009B7E3A"/>
    <w:rsid w:val="009C005D"/>
    <w:rsid w:val="009C0FA2"/>
    <w:rsid w:val="009C1888"/>
    <w:rsid w:val="009C1CCF"/>
    <w:rsid w:val="009C2173"/>
    <w:rsid w:val="009C2272"/>
    <w:rsid w:val="009C234E"/>
    <w:rsid w:val="009C2C6A"/>
    <w:rsid w:val="009C3229"/>
    <w:rsid w:val="009C3579"/>
    <w:rsid w:val="009C3861"/>
    <w:rsid w:val="009C39FA"/>
    <w:rsid w:val="009C3E1D"/>
    <w:rsid w:val="009C4952"/>
    <w:rsid w:val="009C4AE1"/>
    <w:rsid w:val="009C4B36"/>
    <w:rsid w:val="009C4DE5"/>
    <w:rsid w:val="009C4F48"/>
    <w:rsid w:val="009C5A1F"/>
    <w:rsid w:val="009C5C01"/>
    <w:rsid w:val="009C5C28"/>
    <w:rsid w:val="009C5F43"/>
    <w:rsid w:val="009C692E"/>
    <w:rsid w:val="009C6AB9"/>
    <w:rsid w:val="009C6F0E"/>
    <w:rsid w:val="009C7DF2"/>
    <w:rsid w:val="009D002B"/>
    <w:rsid w:val="009D092D"/>
    <w:rsid w:val="009D098C"/>
    <w:rsid w:val="009D0D75"/>
    <w:rsid w:val="009D146F"/>
    <w:rsid w:val="009D1BC4"/>
    <w:rsid w:val="009D2626"/>
    <w:rsid w:val="009D2A5F"/>
    <w:rsid w:val="009D2F48"/>
    <w:rsid w:val="009D3799"/>
    <w:rsid w:val="009D3A79"/>
    <w:rsid w:val="009D3BAB"/>
    <w:rsid w:val="009D3FE8"/>
    <w:rsid w:val="009D3FF5"/>
    <w:rsid w:val="009D4EB0"/>
    <w:rsid w:val="009D4FD1"/>
    <w:rsid w:val="009D5A2E"/>
    <w:rsid w:val="009D5B01"/>
    <w:rsid w:val="009D5B0D"/>
    <w:rsid w:val="009D6280"/>
    <w:rsid w:val="009D6407"/>
    <w:rsid w:val="009D6870"/>
    <w:rsid w:val="009D6D5C"/>
    <w:rsid w:val="009D6EBE"/>
    <w:rsid w:val="009D6FED"/>
    <w:rsid w:val="009D71AC"/>
    <w:rsid w:val="009D7422"/>
    <w:rsid w:val="009D75BB"/>
    <w:rsid w:val="009D789D"/>
    <w:rsid w:val="009D7AAA"/>
    <w:rsid w:val="009D7C31"/>
    <w:rsid w:val="009E0200"/>
    <w:rsid w:val="009E04EE"/>
    <w:rsid w:val="009E0D49"/>
    <w:rsid w:val="009E0F89"/>
    <w:rsid w:val="009E1974"/>
    <w:rsid w:val="009E3275"/>
    <w:rsid w:val="009E36DA"/>
    <w:rsid w:val="009E3894"/>
    <w:rsid w:val="009E3F88"/>
    <w:rsid w:val="009E402F"/>
    <w:rsid w:val="009E46CC"/>
    <w:rsid w:val="009E49AD"/>
    <w:rsid w:val="009E4BE4"/>
    <w:rsid w:val="009E4F11"/>
    <w:rsid w:val="009E5473"/>
    <w:rsid w:val="009E64D2"/>
    <w:rsid w:val="009E6ACB"/>
    <w:rsid w:val="009E6C49"/>
    <w:rsid w:val="009E6CD2"/>
    <w:rsid w:val="009E7F26"/>
    <w:rsid w:val="009F0513"/>
    <w:rsid w:val="009F05BF"/>
    <w:rsid w:val="009F0799"/>
    <w:rsid w:val="009F095D"/>
    <w:rsid w:val="009F0B15"/>
    <w:rsid w:val="009F12C6"/>
    <w:rsid w:val="009F207E"/>
    <w:rsid w:val="009F21B6"/>
    <w:rsid w:val="009F2621"/>
    <w:rsid w:val="009F296B"/>
    <w:rsid w:val="009F2AFC"/>
    <w:rsid w:val="009F2D92"/>
    <w:rsid w:val="009F3074"/>
    <w:rsid w:val="009F32CE"/>
    <w:rsid w:val="009F3387"/>
    <w:rsid w:val="009F36A1"/>
    <w:rsid w:val="009F3951"/>
    <w:rsid w:val="009F3D29"/>
    <w:rsid w:val="009F412A"/>
    <w:rsid w:val="009F43EE"/>
    <w:rsid w:val="009F47BA"/>
    <w:rsid w:val="009F4A4C"/>
    <w:rsid w:val="009F55C5"/>
    <w:rsid w:val="009F629E"/>
    <w:rsid w:val="009F68D6"/>
    <w:rsid w:val="009F6BB2"/>
    <w:rsid w:val="009F73B9"/>
    <w:rsid w:val="00A00570"/>
    <w:rsid w:val="00A01693"/>
    <w:rsid w:val="00A016AA"/>
    <w:rsid w:val="00A01A7A"/>
    <w:rsid w:val="00A01AFC"/>
    <w:rsid w:val="00A02926"/>
    <w:rsid w:val="00A02B66"/>
    <w:rsid w:val="00A02C3E"/>
    <w:rsid w:val="00A03268"/>
    <w:rsid w:val="00A03381"/>
    <w:rsid w:val="00A03532"/>
    <w:rsid w:val="00A039B2"/>
    <w:rsid w:val="00A03BA2"/>
    <w:rsid w:val="00A03D5F"/>
    <w:rsid w:val="00A040AC"/>
    <w:rsid w:val="00A044C0"/>
    <w:rsid w:val="00A048AA"/>
    <w:rsid w:val="00A04A8C"/>
    <w:rsid w:val="00A04B4D"/>
    <w:rsid w:val="00A053D5"/>
    <w:rsid w:val="00A05494"/>
    <w:rsid w:val="00A05D3A"/>
    <w:rsid w:val="00A0606D"/>
    <w:rsid w:val="00A062D3"/>
    <w:rsid w:val="00A06399"/>
    <w:rsid w:val="00A067D8"/>
    <w:rsid w:val="00A07447"/>
    <w:rsid w:val="00A07CE6"/>
    <w:rsid w:val="00A10510"/>
    <w:rsid w:val="00A10DD0"/>
    <w:rsid w:val="00A11392"/>
    <w:rsid w:val="00A11A80"/>
    <w:rsid w:val="00A11AF4"/>
    <w:rsid w:val="00A11C53"/>
    <w:rsid w:val="00A11E4F"/>
    <w:rsid w:val="00A120ED"/>
    <w:rsid w:val="00A121E6"/>
    <w:rsid w:val="00A12224"/>
    <w:rsid w:val="00A124AF"/>
    <w:rsid w:val="00A126A0"/>
    <w:rsid w:val="00A12EC9"/>
    <w:rsid w:val="00A12FFB"/>
    <w:rsid w:val="00A133DC"/>
    <w:rsid w:val="00A135DC"/>
    <w:rsid w:val="00A13872"/>
    <w:rsid w:val="00A13939"/>
    <w:rsid w:val="00A13B76"/>
    <w:rsid w:val="00A13E01"/>
    <w:rsid w:val="00A14080"/>
    <w:rsid w:val="00A14900"/>
    <w:rsid w:val="00A14E2E"/>
    <w:rsid w:val="00A155A1"/>
    <w:rsid w:val="00A15CDD"/>
    <w:rsid w:val="00A15F21"/>
    <w:rsid w:val="00A16261"/>
    <w:rsid w:val="00A16310"/>
    <w:rsid w:val="00A163FB"/>
    <w:rsid w:val="00A16B92"/>
    <w:rsid w:val="00A16D48"/>
    <w:rsid w:val="00A16D84"/>
    <w:rsid w:val="00A16F56"/>
    <w:rsid w:val="00A173B4"/>
    <w:rsid w:val="00A173E1"/>
    <w:rsid w:val="00A176D8"/>
    <w:rsid w:val="00A201AB"/>
    <w:rsid w:val="00A20520"/>
    <w:rsid w:val="00A207EE"/>
    <w:rsid w:val="00A20F9B"/>
    <w:rsid w:val="00A21332"/>
    <w:rsid w:val="00A2157C"/>
    <w:rsid w:val="00A217EB"/>
    <w:rsid w:val="00A21B25"/>
    <w:rsid w:val="00A21E92"/>
    <w:rsid w:val="00A220C3"/>
    <w:rsid w:val="00A220C4"/>
    <w:rsid w:val="00A22314"/>
    <w:rsid w:val="00A22345"/>
    <w:rsid w:val="00A2253A"/>
    <w:rsid w:val="00A2322C"/>
    <w:rsid w:val="00A239F7"/>
    <w:rsid w:val="00A24821"/>
    <w:rsid w:val="00A248FC"/>
    <w:rsid w:val="00A25468"/>
    <w:rsid w:val="00A257F4"/>
    <w:rsid w:val="00A25874"/>
    <w:rsid w:val="00A25DDA"/>
    <w:rsid w:val="00A2627A"/>
    <w:rsid w:val="00A26388"/>
    <w:rsid w:val="00A266D3"/>
    <w:rsid w:val="00A26919"/>
    <w:rsid w:val="00A26A10"/>
    <w:rsid w:val="00A27145"/>
    <w:rsid w:val="00A27E4B"/>
    <w:rsid w:val="00A301CA"/>
    <w:rsid w:val="00A30254"/>
    <w:rsid w:val="00A30461"/>
    <w:rsid w:val="00A30595"/>
    <w:rsid w:val="00A3089A"/>
    <w:rsid w:val="00A3128B"/>
    <w:rsid w:val="00A312AD"/>
    <w:rsid w:val="00A32F5D"/>
    <w:rsid w:val="00A331F8"/>
    <w:rsid w:val="00A33780"/>
    <w:rsid w:val="00A33820"/>
    <w:rsid w:val="00A3386A"/>
    <w:rsid w:val="00A33E54"/>
    <w:rsid w:val="00A3445B"/>
    <w:rsid w:val="00A34DD5"/>
    <w:rsid w:val="00A35343"/>
    <w:rsid w:val="00A35682"/>
    <w:rsid w:val="00A35858"/>
    <w:rsid w:val="00A35A55"/>
    <w:rsid w:val="00A35E5B"/>
    <w:rsid w:val="00A36F26"/>
    <w:rsid w:val="00A37117"/>
    <w:rsid w:val="00A375DA"/>
    <w:rsid w:val="00A37A0A"/>
    <w:rsid w:val="00A37F30"/>
    <w:rsid w:val="00A40060"/>
    <w:rsid w:val="00A400B7"/>
    <w:rsid w:val="00A403F6"/>
    <w:rsid w:val="00A40443"/>
    <w:rsid w:val="00A412CD"/>
    <w:rsid w:val="00A413E2"/>
    <w:rsid w:val="00A416E9"/>
    <w:rsid w:val="00A41899"/>
    <w:rsid w:val="00A41968"/>
    <w:rsid w:val="00A41D61"/>
    <w:rsid w:val="00A4229A"/>
    <w:rsid w:val="00A42678"/>
    <w:rsid w:val="00A42729"/>
    <w:rsid w:val="00A42DBA"/>
    <w:rsid w:val="00A42E34"/>
    <w:rsid w:val="00A42ED0"/>
    <w:rsid w:val="00A43794"/>
    <w:rsid w:val="00A44CD2"/>
    <w:rsid w:val="00A45864"/>
    <w:rsid w:val="00A45BC1"/>
    <w:rsid w:val="00A46396"/>
    <w:rsid w:val="00A46439"/>
    <w:rsid w:val="00A4659E"/>
    <w:rsid w:val="00A4712A"/>
    <w:rsid w:val="00A47176"/>
    <w:rsid w:val="00A47483"/>
    <w:rsid w:val="00A479B6"/>
    <w:rsid w:val="00A47E01"/>
    <w:rsid w:val="00A50332"/>
    <w:rsid w:val="00A505D2"/>
    <w:rsid w:val="00A50987"/>
    <w:rsid w:val="00A50AE8"/>
    <w:rsid w:val="00A50D28"/>
    <w:rsid w:val="00A518E2"/>
    <w:rsid w:val="00A519C2"/>
    <w:rsid w:val="00A51F9B"/>
    <w:rsid w:val="00A521AD"/>
    <w:rsid w:val="00A529B4"/>
    <w:rsid w:val="00A52BC5"/>
    <w:rsid w:val="00A5383B"/>
    <w:rsid w:val="00A53FFD"/>
    <w:rsid w:val="00A54473"/>
    <w:rsid w:val="00A54749"/>
    <w:rsid w:val="00A54BB1"/>
    <w:rsid w:val="00A54D2E"/>
    <w:rsid w:val="00A54E16"/>
    <w:rsid w:val="00A54FDC"/>
    <w:rsid w:val="00A556A8"/>
    <w:rsid w:val="00A559F4"/>
    <w:rsid w:val="00A55C3C"/>
    <w:rsid w:val="00A55D6C"/>
    <w:rsid w:val="00A55E2E"/>
    <w:rsid w:val="00A55F43"/>
    <w:rsid w:val="00A56275"/>
    <w:rsid w:val="00A56726"/>
    <w:rsid w:val="00A56A4A"/>
    <w:rsid w:val="00A56C82"/>
    <w:rsid w:val="00A56D55"/>
    <w:rsid w:val="00A57079"/>
    <w:rsid w:val="00A57159"/>
    <w:rsid w:val="00A57215"/>
    <w:rsid w:val="00A57A74"/>
    <w:rsid w:val="00A57BF4"/>
    <w:rsid w:val="00A605A1"/>
    <w:rsid w:val="00A60630"/>
    <w:rsid w:val="00A60868"/>
    <w:rsid w:val="00A61700"/>
    <w:rsid w:val="00A61CA2"/>
    <w:rsid w:val="00A62237"/>
    <w:rsid w:val="00A623CA"/>
    <w:rsid w:val="00A6286C"/>
    <w:rsid w:val="00A62AB8"/>
    <w:rsid w:val="00A630D1"/>
    <w:rsid w:val="00A63EBB"/>
    <w:rsid w:val="00A63F60"/>
    <w:rsid w:val="00A64254"/>
    <w:rsid w:val="00A64BB8"/>
    <w:rsid w:val="00A64EB7"/>
    <w:rsid w:val="00A651EC"/>
    <w:rsid w:val="00A6549F"/>
    <w:rsid w:val="00A65567"/>
    <w:rsid w:val="00A6626D"/>
    <w:rsid w:val="00A663D0"/>
    <w:rsid w:val="00A66828"/>
    <w:rsid w:val="00A669EC"/>
    <w:rsid w:val="00A67383"/>
    <w:rsid w:val="00A67778"/>
    <w:rsid w:val="00A67C56"/>
    <w:rsid w:val="00A67D27"/>
    <w:rsid w:val="00A7041D"/>
    <w:rsid w:val="00A70753"/>
    <w:rsid w:val="00A70B0A"/>
    <w:rsid w:val="00A71216"/>
    <w:rsid w:val="00A71694"/>
    <w:rsid w:val="00A71BF8"/>
    <w:rsid w:val="00A72A38"/>
    <w:rsid w:val="00A72CC1"/>
    <w:rsid w:val="00A73930"/>
    <w:rsid w:val="00A73D71"/>
    <w:rsid w:val="00A74009"/>
    <w:rsid w:val="00A74214"/>
    <w:rsid w:val="00A7479E"/>
    <w:rsid w:val="00A7496F"/>
    <w:rsid w:val="00A74A46"/>
    <w:rsid w:val="00A74A9A"/>
    <w:rsid w:val="00A74C09"/>
    <w:rsid w:val="00A7519F"/>
    <w:rsid w:val="00A75350"/>
    <w:rsid w:val="00A756BA"/>
    <w:rsid w:val="00A7572B"/>
    <w:rsid w:val="00A75CF7"/>
    <w:rsid w:val="00A76375"/>
    <w:rsid w:val="00A76676"/>
    <w:rsid w:val="00A7699C"/>
    <w:rsid w:val="00A77696"/>
    <w:rsid w:val="00A77B24"/>
    <w:rsid w:val="00A800E6"/>
    <w:rsid w:val="00A80309"/>
    <w:rsid w:val="00A813EE"/>
    <w:rsid w:val="00A81546"/>
    <w:rsid w:val="00A81B85"/>
    <w:rsid w:val="00A81CD1"/>
    <w:rsid w:val="00A81EE8"/>
    <w:rsid w:val="00A82079"/>
    <w:rsid w:val="00A822E3"/>
    <w:rsid w:val="00A8234C"/>
    <w:rsid w:val="00A8249E"/>
    <w:rsid w:val="00A833C1"/>
    <w:rsid w:val="00A838CB"/>
    <w:rsid w:val="00A83CDB"/>
    <w:rsid w:val="00A83E67"/>
    <w:rsid w:val="00A83EF2"/>
    <w:rsid w:val="00A84525"/>
    <w:rsid w:val="00A8456F"/>
    <w:rsid w:val="00A846A5"/>
    <w:rsid w:val="00A849B6"/>
    <w:rsid w:val="00A84D6E"/>
    <w:rsid w:val="00A859AF"/>
    <w:rsid w:val="00A85D34"/>
    <w:rsid w:val="00A8603B"/>
    <w:rsid w:val="00A86BD7"/>
    <w:rsid w:val="00A86E73"/>
    <w:rsid w:val="00A86EF9"/>
    <w:rsid w:val="00A86F94"/>
    <w:rsid w:val="00A86FF3"/>
    <w:rsid w:val="00A87298"/>
    <w:rsid w:val="00A87479"/>
    <w:rsid w:val="00A87953"/>
    <w:rsid w:val="00A87B25"/>
    <w:rsid w:val="00A87B93"/>
    <w:rsid w:val="00A87D57"/>
    <w:rsid w:val="00A87F45"/>
    <w:rsid w:val="00A9050E"/>
    <w:rsid w:val="00A9093F"/>
    <w:rsid w:val="00A91AF6"/>
    <w:rsid w:val="00A921EF"/>
    <w:rsid w:val="00A92520"/>
    <w:rsid w:val="00A92875"/>
    <w:rsid w:val="00A9345B"/>
    <w:rsid w:val="00A934BC"/>
    <w:rsid w:val="00A934F1"/>
    <w:rsid w:val="00A938C8"/>
    <w:rsid w:val="00A9394E"/>
    <w:rsid w:val="00A93A2F"/>
    <w:rsid w:val="00A946EC"/>
    <w:rsid w:val="00A947B8"/>
    <w:rsid w:val="00A94947"/>
    <w:rsid w:val="00A94AB1"/>
    <w:rsid w:val="00A9555A"/>
    <w:rsid w:val="00A957B8"/>
    <w:rsid w:val="00A95C89"/>
    <w:rsid w:val="00A9609C"/>
    <w:rsid w:val="00A96191"/>
    <w:rsid w:val="00A9661C"/>
    <w:rsid w:val="00A96DE5"/>
    <w:rsid w:val="00A97526"/>
    <w:rsid w:val="00A9786D"/>
    <w:rsid w:val="00A978DB"/>
    <w:rsid w:val="00A97C20"/>
    <w:rsid w:val="00AA019C"/>
    <w:rsid w:val="00AA01DA"/>
    <w:rsid w:val="00AA07F3"/>
    <w:rsid w:val="00AA09DC"/>
    <w:rsid w:val="00AA0BEF"/>
    <w:rsid w:val="00AA0C71"/>
    <w:rsid w:val="00AA115B"/>
    <w:rsid w:val="00AA1246"/>
    <w:rsid w:val="00AA1341"/>
    <w:rsid w:val="00AA1432"/>
    <w:rsid w:val="00AA145E"/>
    <w:rsid w:val="00AA173D"/>
    <w:rsid w:val="00AA1B92"/>
    <w:rsid w:val="00AA1EEC"/>
    <w:rsid w:val="00AA21D6"/>
    <w:rsid w:val="00AA28F7"/>
    <w:rsid w:val="00AA29E8"/>
    <w:rsid w:val="00AA309B"/>
    <w:rsid w:val="00AA393F"/>
    <w:rsid w:val="00AA3A8E"/>
    <w:rsid w:val="00AA46A9"/>
    <w:rsid w:val="00AA48FC"/>
    <w:rsid w:val="00AA4D4B"/>
    <w:rsid w:val="00AA54FC"/>
    <w:rsid w:val="00AA5633"/>
    <w:rsid w:val="00AA6006"/>
    <w:rsid w:val="00AA6296"/>
    <w:rsid w:val="00AA644E"/>
    <w:rsid w:val="00AA68C7"/>
    <w:rsid w:val="00AA68D1"/>
    <w:rsid w:val="00AA6B43"/>
    <w:rsid w:val="00AA73EA"/>
    <w:rsid w:val="00AA762A"/>
    <w:rsid w:val="00AA7F19"/>
    <w:rsid w:val="00AA7F4F"/>
    <w:rsid w:val="00AB0630"/>
    <w:rsid w:val="00AB072A"/>
    <w:rsid w:val="00AB0835"/>
    <w:rsid w:val="00AB0C5E"/>
    <w:rsid w:val="00AB1292"/>
    <w:rsid w:val="00AB1A05"/>
    <w:rsid w:val="00AB1CB5"/>
    <w:rsid w:val="00AB1D6D"/>
    <w:rsid w:val="00AB1DBD"/>
    <w:rsid w:val="00AB2071"/>
    <w:rsid w:val="00AB21F2"/>
    <w:rsid w:val="00AB2461"/>
    <w:rsid w:val="00AB24B4"/>
    <w:rsid w:val="00AB2AD3"/>
    <w:rsid w:val="00AB2C7F"/>
    <w:rsid w:val="00AB374A"/>
    <w:rsid w:val="00AB40F6"/>
    <w:rsid w:val="00AB5506"/>
    <w:rsid w:val="00AB5948"/>
    <w:rsid w:val="00AB6403"/>
    <w:rsid w:val="00AB76BB"/>
    <w:rsid w:val="00AB7A6C"/>
    <w:rsid w:val="00AB7C63"/>
    <w:rsid w:val="00AB7EAB"/>
    <w:rsid w:val="00AC0285"/>
    <w:rsid w:val="00AC1620"/>
    <w:rsid w:val="00AC1EDA"/>
    <w:rsid w:val="00AC3226"/>
    <w:rsid w:val="00AC34E3"/>
    <w:rsid w:val="00AC3A69"/>
    <w:rsid w:val="00AC3C92"/>
    <w:rsid w:val="00AC4966"/>
    <w:rsid w:val="00AC55A4"/>
    <w:rsid w:val="00AC55F0"/>
    <w:rsid w:val="00AC5A17"/>
    <w:rsid w:val="00AC5A3B"/>
    <w:rsid w:val="00AC5D16"/>
    <w:rsid w:val="00AC6E2B"/>
    <w:rsid w:val="00AC75A8"/>
    <w:rsid w:val="00AD0055"/>
    <w:rsid w:val="00AD0421"/>
    <w:rsid w:val="00AD060A"/>
    <w:rsid w:val="00AD0C30"/>
    <w:rsid w:val="00AD122E"/>
    <w:rsid w:val="00AD15FB"/>
    <w:rsid w:val="00AD1651"/>
    <w:rsid w:val="00AD16F7"/>
    <w:rsid w:val="00AD1C13"/>
    <w:rsid w:val="00AD1D2D"/>
    <w:rsid w:val="00AD1F21"/>
    <w:rsid w:val="00AD1F98"/>
    <w:rsid w:val="00AD30D0"/>
    <w:rsid w:val="00AD32F2"/>
    <w:rsid w:val="00AD3951"/>
    <w:rsid w:val="00AD3A52"/>
    <w:rsid w:val="00AD3F98"/>
    <w:rsid w:val="00AD4925"/>
    <w:rsid w:val="00AD4AE9"/>
    <w:rsid w:val="00AD4AFC"/>
    <w:rsid w:val="00AD509D"/>
    <w:rsid w:val="00AD520F"/>
    <w:rsid w:val="00AD521C"/>
    <w:rsid w:val="00AD66A1"/>
    <w:rsid w:val="00AD6A3B"/>
    <w:rsid w:val="00AD75C9"/>
    <w:rsid w:val="00AD7B7B"/>
    <w:rsid w:val="00AD7E98"/>
    <w:rsid w:val="00AE01F9"/>
    <w:rsid w:val="00AE053F"/>
    <w:rsid w:val="00AE05EE"/>
    <w:rsid w:val="00AE0B0B"/>
    <w:rsid w:val="00AE0EE9"/>
    <w:rsid w:val="00AE1084"/>
    <w:rsid w:val="00AE11E0"/>
    <w:rsid w:val="00AE1808"/>
    <w:rsid w:val="00AE1C9F"/>
    <w:rsid w:val="00AE1FFC"/>
    <w:rsid w:val="00AE210A"/>
    <w:rsid w:val="00AE2181"/>
    <w:rsid w:val="00AE21CB"/>
    <w:rsid w:val="00AE27D9"/>
    <w:rsid w:val="00AE3073"/>
    <w:rsid w:val="00AE32CF"/>
    <w:rsid w:val="00AE36A5"/>
    <w:rsid w:val="00AE3E75"/>
    <w:rsid w:val="00AE3F46"/>
    <w:rsid w:val="00AE4570"/>
    <w:rsid w:val="00AE4A10"/>
    <w:rsid w:val="00AE4AA2"/>
    <w:rsid w:val="00AE4E78"/>
    <w:rsid w:val="00AE502F"/>
    <w:rsid w:val="00AE50A7"/>
    <w:rsid w:val="00AE50B6"/>
    <w:rsid w:val="00AE5FF4"/>
    <w:rsid w:val="00AE6197"/>
    <w:rsid w:val="00AE669A"/>
    <w:rsid w:val="00AE7E4A"/>
    <w:rsid w:val="00AE7E94"/>
    <w:rsid w:val="00AF03A1"/>
    <w:rsid w:val="00AF0CAE"/>
    <w:rsid w:val="00AF0D2B"/>
    <w:rsid w:val="00AF11BF"/>
    <w:rsid w:val="00AF1AF7"/>
    <w:rsid w:val="00AF22D4"/>
    <w:rsid w:val="00AF23EA"/>
    <w:rsid w:val="00AF265A"/>
    <w:rsid w:val="00AF27D5"/>
    <w:rsid w:val="00AF2C5C"/>
    <w:rsid w:val="00AF2D62"/>
    <w:rsid w:val="00AF2FEB"/>
    <w:rsid w:val="00AF30F8"/>
    <w:rsid w:val="00AF358E"/>
    <w:rsid w:val="00AF38C3"/>
    <w:rsid w:val="00AF3C02"/>
    <w:rsid w:val="00AF43D1"/>
    <w:rsid w:val="00AF447E"/>
    <w:rsid w:val="00AF6BAB"/>
    <w:rsid w:val="00AF6E08"/>
    <w:rsid w:val="00AF76D2"/>
    <w:rsid w:val="00AF7A70"/>
    <w:rsid w:val="00B00B6E"/>
    <w:rsid w:val="00B00F23"/>
    <w:rsid w:val="00B011B5"/>
    <w:rsid w:val="00B01688"/>
    <w:rsid w:val="00B01980"/>
    <w:rsid w:val="00B01AA4"/>
    <w:rsid w:val="00B0249B"/>
    <w:rsid w:val="00B0284D"/>
    <w:rsid w:val="00B02CC1"/>
    <w:rsid w:val="00B02DAB"/>
    <w:rsid w:val="00B0397A"/>
    <w:rsid w:val="00B03C00"/>
    <w:rsid w:val="00B045D0"/>
    <w:rsid w:val="00B04C4B"/>
    <w:rsid w:val="00B04D8A"/>
    <w:rsid w:val="00B055D6"/>
    <w:rsid w:val="00B0584F"/>
    <w:rsid w:val="00B05CA7"/>
    <w:rsid w:val="00B05D11"/>
    <w:rsid w:val="00B06331"/>
    <w:rsid w:val="00B0680A"/>
    <w:rsid w:val="00B06A9D"/>
    <w:rsid w:val="00B07049"/>
    <w:rsid w:val="00B07365"/>
    <w:rsid w:val="00B07EA1"/>
    <w:rsid w:val="00B07F05"/>
    <w:rsid w:val="00B10583"/>
    <w:rsid w:val="00B10963"/>
    <w:rsid w:val="00B10976"/>
    <w:rsid w:val="00B109B0"/>
    <w:rsid w:val="00B10A76"/>
    <w:rsid w:val="00B10DB4"/>
    <w:rsid w:val="00B11004"/>
    <w:rsid w:val="00B11268"/>
    <w:rsid w:val="00B1146C"/>
    <w:rsid w:val="00B11977"/>
    <w:rsid w:val="00B11D75"/>
    <w:rsid w:val="00B12071"/>
    <w:rsid w:val="00B122E8"/>
    <w:rsid w:val="00B1247A"/>
    <w:rsid w:val="00B125BA"/>
    <w:rsid w:val="00B12646"/>
    <w:rsid w:val="00B12B03"/>
    <w:rsid w:val="00B12C6D"/>
    <w:rsid w:val="00B136F3"/>
    <w:rsid w:val="00B13D29"/>
    <w:rsid w:val="00B13D8E"/>
    <w:rsid w:val="00B1496B"/>
    <w:rsid w:val="00B14A24"/>
    <w:rsid w:val="00B14A93"/>
    <w:rsid w:val="00B15423"/>
    <w:rsid w:val="00B1543A"/>
    <w:rsid w:val="00B15A98"/>
    <w:rsid w:val="00B164BB"/>
    <w:rsid w:val="00B16ACD"/>
    <w:rsid w:val="00B1764E"/>
    <w:rsid w:val="00B20596"/>
    <w:rsid w:val="00B2083A"/>
    <w:rsid w:val="00B2113C"/>
    <w:rsid w:val="00B21567"/>
    <w:rsid w:val="00B21A24"/>
    <w:rsid w:val="00B22837"/>
    <w:rsid w:val="00B22C10"/>
    <w:rsid w:val="00B22E55"/>
    <w:rsid w:val="00B23019"/>
    <w:rsid w:val="00B23727"/>
    <w:rsid w:val="00B23AFA"/>
    <w:rsid w:val="00B23F39"/>
    <w:rsid w:val="00B24062"/>
    <w:rsid w:val="00B2411A"/>
    <w:rsid w:val="00B2436D"/>
    <w:rsid w:val="00B24483"/>
    <w:rsid w:val="00B247A8"/>
    <w:rsid w:val="00B24CCE"/>
    <w:rsid w:val="00B25317"/>
    <w:rsid w:val="00B26226"/>
    <w:rsid w:val="00B26991"/>
    <w:rsid w:val="00B26F12"/>
    <w:rsid w:val="00B272AA"/>
    <w:rsid w:val="00B272E8"/>
    <w:rsid w:val="00B305AB"/>
    <w:rsid w:val="00B308C5"/>
    <w:rsid w:val="00B30C40"/>
    <w:rsid w:val="00B30DB0"/>
    <w:rsid w:val="00B3131D"/>
    <w:rsid w:val="00B31463"/>
    <w:rsid w:val="00B31CC9"/>
    <w:rsid w:val="00B31CCC"/>
    <w:rsid w:val="00B32197"/>
    <w:rsid w:val="00B3261C"/>
    <w:rsid w:val="00B3390F"/>
    <w:rsid w:val="00B3412E"/>
    <w:rsid w:val="00B3561E"/>
    <w:rsid w:val="00B35776"/>
    <w:rsid w:val="00B35778"/>
    <w:rsid w:val="00B35F82"/>
    <w:rsid w:val="00B3618C"/>
    <w:rsid w:val="00B36747"/>
    <w:rsid w:val="00B3676E"/>
    <w:rsid w:val="00B3677D"/>
    <w:rsid w:val="00B37057"/>
    <w:rsid w:val="00B37BED"/>
    <w:rsid w:val="00B400E4"/>
    <w:rsid w:val="00B4039C"/>
    <w:rsid w:val="00B403A5"/>
    <w:rsid w:val="00B40D16"/>
    <w:rsid w:val="00B412D0"/>
    <w:rsid w:val="00B41308"/>
    <w:rsid w:val="00B4195E"/>
    <w:rsid w:val="00B41EFE"/>
    <w:rsid w:val="00B42910"/>
    <w:rsid w:val="00B42D67"/>
    <w:rsid w:val="00B43525"/>
    <w:rsid w:val="00B44015"/>
    <w:rsid w:val="00B449AA"/>
    <w:rsid w:val="00B44C3B"/>
    <w:rsid w:val="00B44E75"/>
    <w:rsid w:val="00B44FBB"/>
    <w:rsid w:val="00B452AF"/>
    <w:rsid w:val="00B457B5"/>
    <w:rsid w:val="00B45AE0"/>
    <w:rsid w:val="00B45B5A"/>
    <w:rsid w:val="00B460A0"/>
    <w:rsid w:val="00B46117"/>
    <w:rsid w:val="00B46F3D"/>
    <w:rsid w:val="00B47955"/>
    <w:rsid w:val="00B47C7D"/>
    <w:rsid w:val="00B502C5"/>
    <w:rsid w:val="00B50421"/>
    <w:rsid w:val="00B5048F"/>
    <w:rsid w:val="00B51D93"/>
    <w:rsid w:val="00B51F3C"/>
    <w:rsid w:val="00B527AA"/>
    <w:rsid w:val="00B52B2C"/>
    <w:rsid w:val="00B52DA9"/>
    <w:rsid w:val="00B52EAE"/>
    <w:rsid w:val="00B533F3"/>
    <w:rsid w:val="00B54064"/>
    <w:rsid w:val="00B54BCD"/>
    <w:rsid w:val="00B55149"/>
    <w:rsid w:val="00B553DD"/>
    <w:rsid w:val="00B5550B"/>
    <w:rsid w:val="00B55B68"/>
    <w:rsid w:val="00B55D97"/>
    <w:rsid w:val="00B56748"/>
    <w:rsid w:val="00B5675E"/>
    <w:rsid w:val="00B568D0"/>
    <w:rsid w:val="00B56A9B"/>
    <w:rsid w:val="00B56C55"/>
    <w:rsid w:val="00B57086"/>
    <w:rsid w:val="00B57300"/>
    <w:rsid w:val="00B57568"/>
    <w:rsid w:val="00B57569"/>
    <w:rsid w:val="00B579A4"/>
    <w:rsid w:val="00B57EB4"/>
    <w:rsid w:val="00B60BD5"/>
    <w:rsid w:val="00B60D33"/>
    <w:rsid w:val="00B61E1B"/>
    <w:rsid w:val="00B62DFD"/>
    <w:rsid w:val="00B6346F"/>
    <w:rsid w:val="00B63D46"/>
    <w:rsid w:val="00B6433A"/>
    <w:rsid w:val="00B6473C"/>
    <w:rsid w:val="00B64FFB"/>
    <w:rsid w:val="00B65896"/>
    <w:rsid w:val="00B65902"/>
    <w:rsid w:val="00B65D1C"/>
    <w:rsid w:val="00B65F0F"/>
    <w:rsid w:val="00B662C5"/>
    <w:rsid w:val="00B668B0"/>
    <w:rsid w:val="00B66A4F"/>
    <w:rsid w:val="00B66A6D"/>
    <w:rsid w:val="00B677CE"/>
    <w:rsid w:val="00B67E5D"/>
    <w:rsid w:val="00B67EBE"/>
    <w:rsid w:val="00B70291"/>
    <w:rsid w:val="00B703BE"/>
    <w:rsid w:val="00B70B3E"/>
    <w:rsid w:val="00B70BD5"/>
    <w:rsid w:val="00B70F46"/>
    <w:rsid w:val="00B70F50"/>
    <w:rsid w:val="00B717FB"/>
    <w:rsid w:val="00B719C0"/>
    <w:rsid w:val="00B71AD9"/>
    <w:rsid w:val="00B71E33"/>
    <w:rsid w:val="00B72305"/>
    <w:rsid w:val="00B72C53"/>
    <w:rsid w:val="00B72E58"/>
    <w:rsid w:val="00B72EF2"/>
    <w:rsid w:val="00B732C3"/>
    <w:rsid w:val="00B73A85"/>
    <w:rsid w:val="00B74039"/>
    <w:rsid w:val="00B74661"/>
    <w:rsid w:val="00B747FA"/>
    <w:rsid w:val="00B74E63"/>
    <w:rsid w:val="00B75252"/>
    <w:rsid w:val="00B75EA3"/>
    <w:rsid w:val="00B75F5B"/>
    <w:rsid w:val="00B766A3"/>
    <w:rsid w:val="00B7692B"/>
    <w:rsid w:val="00B76CF3"/>
    <w:rsid w:val="00B773DA"/>
    <w:rsid w:val="00B776D9"/>
    <w:rsid w:val="00B80041"/>
    <w:rsid w:val="00B802C0"/>
    <w:rsid w:val="00B80FD6"/>
    <w:rsid w:val="00B812A1"/>
    <w:rsid w:val="00B8178A"/>
    <w:rsid w:val="00B818A4"/>
    <w:rsid w:val="00B820E8"/>
    <w:rsid w:val="00B82102"/>
    <w:rsid w:val="00B8222B"/>
    <w:rsid w:val="00B824A1"/>
    <w:rsid w:val="00B825EA"/>
    <w:rsid w:val="00B82849"/>
    <w:rsid w:val="00B82A57"/>
    <w:rsid w:val="00B82D31"/>
    <w:rsid w:val="00B82D8F"/>
    <w:rsid w:val="00B82FCC"/>
    <w:rsid w:val="00B83295"/>
    <w:rsid w:val="00B83597"/>
    <w:rsid w:val="00B83907"/>
    <w:rsid w:val="00B83D78"/>
    <w:rsid w:val="00B846F0"/>
    <w:rsid w:val="00B8474F"/>
    <w:rsid w:val="00B853C6"/>
    <w:rsid w:val="00B85EE5"/>
    <w:rsid w:val="00B861B2"/>
    <w:rsid w:val="00B86389"/>
    <w:rsid w:val="00B86B11"/>
    <w:rsid w:val="00B86B52"/>
    <w:rsid w:val="00B86DBC"/>
    <w:rsid w:val="00B87FFD"/>
    <w:rsid w:val="00B90328"/>
    <w:rsid w:val="00B904D4"/>
    <w:rsid w:val="00B90DA5"/>
    <w:rsid w:val="00B9101D"/>
    <w:rsid w:val="00B9155E"/>
    <w:rsid w:val="00B91815"/>
    <w:rsid w:val="00B91938"/>
    <w:rsid w:val="00B91BC6"/>
    <w:rsid w:val="00B9201D"/>
    <w:rsid w:val="00B92B17"/>
    <w:rsid w:val="00B9381E"/>
    <w:rsid w:val="00B9385D"/>
    <w:rsid w:val="00B942F9"/>
    <w:rsid w:val="00B94C2C"/>
    <w:rsid w:val="00B94E2A"/>
    <w:rsid w:val="00B94FFB"/>
    <w:rsid w:val="00B95028"/>
    <w:rsid w:val="00B9515F"/>
    <w:rsid w:val="00B957F3"/>
    <w:rsid w:val="00B95982"/>
    <w:rsid w:val="00B95B06"/>
    <w:rsid w:val="00B95D7C"/>
    <w:rsid w:val="00B95E8D"/>
    <w:rsid w:val="00B96606"/>
    <w:rsid w:val="00B96788"/>
    <w:rsid w:val="00B96B03"/>
    <w:rsid w:val="00B96CCA"/>
    <w:rsid w:val="00B96E6B"/>
    <w:rsid w:val="00B970B9"/>
    <w:rsid w:val="00B971AC"/>
    <w:rsid w:val="00BA0242"/>
    <w:rsid w:val="00BA1047"/>
    <w:rsid w:val="00BA2049"/>
    <w:rsid w:val="00BA2D11"/>
    <w:rsid w:val="00BA31CE"/>
    <w:rsid w:val="00BA35A0"/>
    <w:rsid w:val="00BA39E5"/>
    <w:rsid w:val="00BA409B"/>
    <w:rsid w:val="00BA4131"/>
    <w:rsid w:val="00BA4183"/>
    <w:rsid w:val="00BA489E"/>
    <w:rsid w:val="00BA491E"/>
    <w:rsid w:val="00BA4CD7"/>
    <w:rsid w:val="00BA4E9B"/>
    <w:rsid w:val="00BA5024"/>
    <w:rsid w:val="00BA5663"/>
    <w:rsid w:val="00BA68A0"/>
    <w:rsid w:val="00BA69C5"/>
    <w:rsid w:val="00BA75B9"/>
    <w:rsid w:val="00BA7F6F"/>
    <w:rsid w:val="00BB01BC"/>
    <w:rsid w:val="00BB05E0"/>
    <w:rsid w:val="00BB076D"/>
    <w:rsid w:val="00BB0894"/>
    <w:rsid w:val="00BB089B"/>
    <w:rsid w:val="00BB136F"/>
    <w:rsid w:val="00BB189B"/>
    <w:rsid w:val="00BB191B"/>
    <w:rsid w:val="00BB1E3D"/>
    <w:rsid w:val="00BB22FE"/>
    <w:rsid w:val="00BB26DE"/>
    <w:rsid w:val="00BB3283"/>
    <w:rsid w:val="00BB357A"/>
    <w:rsid w:val="00BB3835"/>
    <w:rsid w:val="00BB44A3"/>
    <w:rsid w:val="00BB4604"/>
    <w:rsid w:val="00BB4896"/>
    <w:rsid w:val="00BB4CFF"/>
    <w:rsid w:val="00BB4ED1"/>
    <w:rsid w:val="00BB5826"/>
    <w:rsid w:val="00BB5D8B"/>
    <w:rsid w:val="00BB6BF3"/>
    <w:rsid w:val="00BB6BF4"/>
    <w:rsid w:val="00BB6DBF"/>
    <w:rsid w:val="00BB7627"/>
    <w:rsid w:val="00BB7795"/>
    <w:rsid w:val="00BB7A39"/>
    <w:rsid w:val="00BB7B8F"/>
    <w:rsid w:val="00BC02B8"/>
    <w:rsid w:val="00BC0AE7"/>
    <w:rsid w:val="00BC0F7B"/>
    <w:rsid w:val="00BC1065"/>
    <w:rsid w:val="00BC129B"/>
    <w:rsid w:val="00BC13F7"/>
    <w:rsid w:val="00BC14E0"/>
    <w:rsid w:val="00BC1A7F"/>
    <w:rsid w:val="00BC1D79"/>
    <w:rsid w:val="00BC22F4"/>
    <w:rsid w:val="00BC26EC"/>
    <w:rsid w:val="00BC28B5"/>
    <w:rsid w:val="00BC2C21"/>
    <w:rsid w:val="00BC2C79"/>
    <w:rsid w:val="00BC2F70"/>
    <w:rsid w:val="00BC2FE5"/>
    <w:rsid w:val="00BC389D"/>
    <w:rsid w:val="00BC3956"/>
    <w:rsid w:val="00BC3A63"/>
    <w:rsid w:val="00BC3AB6"/>
    <w:rsid w:val="00BC42BC"/>
    <w:rsid w:val="00BC4585"/>
    <w:rsid w:val="00BC45B5"/>
    <w:rsid w:val="00BC4888"/>
    <w:rsid w:val="00BC4A25"/>
    <w:rsid w:val="00BC4D64"/>
    <w:rsid w:val="00BC4E5D"/>
    <w:rsid w:val="00BC4F07"/>
    <w:rsid w:val="00BC5197"/>
    <w:rsid w:val="00BC52F6"/>
    <w:rsid w:val="00BC5B7E"/>
    <w:rsid w:val="00BC68C9"/>
    <w:rsid w:val="00BC6D02"/>
    <w:rsid w:val="00BD09A0"/>
    <w:rsid w:val="00BD0CB6"/>
    <w:rsid w:val="00BD11EC"/>
    <w:rsid w:val="00BD1215"/>
    <w:rsid w:val="00BD1234"/>
    <w:rsid w:val="00BD2583"/>
    <w:rsid w:val="00BD3820"/>
    <w:rsid w:val="00BD411E"/>
    <w:rsid w:val="00BD4A28"/>
    <w:rsid w:val="00BD5A64"/>
    <w:rsid w:val="00BD5BA3"/>
    <w:rsid w:val="00BD5D12"/>
    <w:rsid w:val="00BD5DAC"/>
    <w:rsid w:val="00BD5E9E"/>
    <w:rsid w:val="00BD616E"/>
    <w:rsid w:val="00BD668A"/>
    <w:rsid w:val="00BD6D90"/>
    <w:rsid w:val="00BD7125"/>
    <w:rsid w:val="00BD73DA"/>
    <w:rsid w:val="00BD76B0"/>
    <w:rsid w:val="00BD7804"/>
    <w:rsid w:val="00BE0578"/>
    <w:rsid w:val="00BE0ACA"/>
    <w:rsid w:val="00BE242E"/>
    <w:rsid w:val="00BE2691"/>
    <w:rsid w:val="00BE29E6"/>
    <w:rsid w:val="00BE2AC2"/>
    <w:rsid w:val="00BE2D7F"/>
    <w:rsid w:val="00BE2FFD"/>
    <w:rsid w:val="00BE30B1"/>
    <w:rsid w:val="00BE3100"/>
    <w:rsid w:val="00BE33A4"/>
    <w:rsid w:val="00BE34DD"/>
    <w:rsid w:val="00BE3623"/>
    <w:rsid w:val="00BE395A"/>
    <w:rsid w:val="00BE3A95"/>
    <w:rsid w:val="00BE4C59"/>
    <w:rsid w:val="00BE5A97"/>
    <w:rsid w:val="00BE5E43"/>
    <w:rsid w:val="00BE683B"/>
    <w:rsid w:val="00BE700F"/>
    <w:rsid w:val="00BE708C"/>
    <w:rsid w:val="00BE7DEB"/>
    <w:rsid w:val="00BF0136"/>
    <w:rsid w:val="00BF02D0"/>
    <w:rsid w:val="00BF0471"/>
    <w:rsid w:val="00BF0509"/>
    <w:rsid w:val="00BF05D9"/>
    <w:rsid w:val="00BF083A"/>
    <w:rsid w:val="00BF0C46"/>
    <w:rsid w:val="00BF0E63"/>
    <w:rsid w:val="00BF10AF"/>
    <w:rsid w:val="00BF1859"/>
    <w:rsid w:val="00BF1AF6"/>
    <w:rsid w:val="00BF2587"/>
    <w:rsid w:val="00BF2881"/>
    <w:rsid w:val="00BF2B7C"/>
    <w:rsid w:val="00BF2E20"/>
    <w:rsid w:val="00BF31A6"/>
    <w:rsid w:val="00BF35FE"/>
    <w:rsid w:val="00BF3635"/>
    <w:rsid w:val="00BF3BA6"/>
    <w:rsid w:val="00BF40B2"/>
    <w:rsid w:val="00BF40E4"/>
    <w:rsid w:val="00BF45CE"/>
    <w:rsid w:val="00BF4C7A"/>
    <w:rsid w:val="00BF4EC4"/>
    <w:rsid w:val="00BF50BA"/>
    <w:rsid w:val="00BF5BE6"/>
    <w:rsid w:val="00BF6B8D"/>
    <w:rsid w:val="00BF6C3C"/>
    <w:rsid w:val="00BF7400"/>
    <w:rsid w:val="00BF770B"/>
    <w:rsid w:val="00BF7C08"/>
    <w:rsid w:val="00BF7D7A"/>
    <w:rsid w:val="00BF7EFD"/>
    <w:rsid w:val="00C00455"/>
    <w:rsid w:val="00C00D83"/>
    <w:rsid w:val="00C00E10"/>
    <w:rsid w:val="00C01950"/>
    <w:rsid w:val="00C0197C"/>
    <w:rsid w:val="00C01CCC"/>
    <w:rsid w:val="00C01D16"/>
    <w:rsid w:val="00C020A2"/>
    <w:rsid w:val="00C02495"/>
    <w:rsid w:val="00C02590"/>
    <w:rsid w:val="00C028DD"/>
    <w:rsid w:val="00C03545"/>
    <w:rsid w:val="00C03584"/>
    <w:rsid w:val="00C03AC3"/>
    <w:rsid w:val="00C03C1C"/>
    <w:rsid w:val="00C05683"/>
    <w:rsid w:val="00C05E50"/>
    <w:rsid w:val="00C05F0E"/>
    <w:rsid w:val="00C0676E"/>
    <w:rsid w:val="00C06C9F"/>
    <w:rsid w:val="00C06D78"/>
    <w:rsid w:val="00C0738D"/>
    <w:rsid w:val="00C075C0"/>
    <w:rsid w:val="00C07789"/>
    <w:rsid w:val="00C077A8"/>
    <w:rsid w:val="00C07ECF"/>
    <w:rsid w:val="00C10126"/>
    <w:rsid w:val="00C102DB"/>
    <w:rsid w:val="00C10420"/>
    <w:rsid w:val="00C10D95"/>
    <w:rsid w:val="00C10DED"/>
    <w:rsid w:val="00C10E17"/>
    <w:rsid w:val="00C11596"/>
    <w:rsid w:val="00C11EB6"/>
    <w:rsid w:val="00C12204"/>
    <w:rsid w:val="00C12917"/>
    <w:rsid w:val="00C1295E"/>
    <w:rsid w:val="00C1328B"/>
    <w:rsid w:val="00C147CD"/>
    <w:rsid w:val="00C149B5"/>
    <w:rsid w:val="00C14C82"/>
    <w:rsid w:val="00C1582D"/>
    <w:rsid w:val="00C159C8"/>
    <w:rsid w:val="00C15CAC"/>
    <w:rsid w:val="00C1668A"/>
    <w:rsid w:val="00C1681E"/>
    <w:rsid w:val="00C16AA6"/>
    <w:rsid w:val="00C175BF"/>
    <w:rsid w:val="00C179FD"/>
    <w:rsid w:val="00C17FAE"/>
    <w:rsid w:val="00C201B0"/>
    <w:rsid w:val="00C20219"/>
    <w:rsid w:val="00C20264"/>
    <w:rsid w:val="00C20632"/>
    <w:rsid w:val="00C20910"/>
    <w:rsid w:val="00C20A45"/>
    <w:rsid w:val="00C20F83"/>
    <w:rsid w:val="00C21278"/>
    <w:rsid w:val="00C21791"/>
    <w:rsid w:val="00C218BB"/>
    <w:rsid w:val="00C21DFE"/>
    <w:rsid w:val="00C221C4"/>
    <w:rsid w:val="00C22268"/>
    <w:rsid w:val="00C22294"/>
    <w:rsid w:val="00C222FD"/>
    <w:rsid w:val="00C2242B"/>
    <w:rsid w:val="00C2285E"/>
    <w:rsid w:val="00C22BBF"/>
    <w:rsid w:val="00C22CD0"/>
    <w:rsid w:val="00C2386D"/>
    <w:rsid w:val="00C23B10"/>
    <w:rsid w:val="00C23D20"/>
    <w:rsid w:val="00C243B6"/>
    <w:rsid w:val="00C244C2"/>
    <w:rsid w:val="00C247C1"/>
    <w:rsid w:val="00C247DB"/>
    <w:rsid w:val="00C249D5"/>
    <w:rsid w:val="00C24BC5"/>
    <w:rsid w:val="00C24D30"/>
    <w:rsid w:val="00C24DD7"/>
    <w:rsid w:val="00C251CA"/>
    <w:rsid w:val="00C25369"/>
    <w:rsid w:val="00C25821"/>
    <w:rsid w:val="00C25E71"/>
    <w:rsid w:val="00C26066"/>
    <w:rsid w:val="00C26B94"/>
    <w:rsid w:val="00C26E7C"/>
    <w:rsid w:val="00C2742F"/>
    <w:rsid w:val="00C27AC8"/>
    <w:rsid w:val="00C27D77"/>
    <w:rsid w:val="00C3071F"/>
    <w:rsid w:val="00C3086C"/>
    <w:rsid w:val="00C30AE0"/>
    <w:rsid w:val="00C30CB9"/>
    <w:rsid w:val="00C311CF"/>
    <w:rsid w:val="00C31554"/>
    <w:rsid w:val="00C31A27"/>
    <w:rsid w:val="00C31A6A"/>
    <w:rsid w:val="00C31ED6"/>
    <w:rsid w:val="00C3252C"/>
    <w:rsid w:val="00C32E6F"/>
    <w:rsid w:val="00C331D9"/>
    <w:rsid w:val="00C337ED"/>
    <w:rsid w:val="00C341E9"/>
    <w:rsid w:val="00C346DD"/>
    <w:rsid w:val="00C3477E"/>
    <w:rsid w:val="00C364CF"/>
    <w:rsid w:val="00C36547"/>
    <w:rsid w:val="00C36606"/>
    <w:rsid w:val="00C36A47"/>
    <w:rsid w:val="00C36ED8"/>
    <w:rsid w:val="00C409A6"/>
    <w:rsid w:val="00C40E44"/>
    <w:rsid w:val="00C417B8"/>
    <w:rsid w:val="00C41862"/>
    <w:rsid w:val="00C4198E"/>
    <w:rsid w:val="00C41C12"/>
    <w:rsid w:val="00C41E54"/>
    <w:rsid w:val="00C423D6"/>
    <w:rsid w:val="00C427AC"/>
    <w:rsid w:val="00C42D3B"/>
    <w:rsid w:val="00C43821"/>
    <w:rsid w:val="00C44184"/>
    <w:rsid w:val="00C44319"/>
    <w:rsid w:val="00C447C0"/>
    <w:rsid w:val="00C44C37"/>
    <w:rsid w:val="00C4552C"/>
    <w:rsid w:val="00C45771"/>
    <w:rsid w:val="00C45D95"/>
    <w:rsid w:val="00C45E43"/>
    <w:rsid w:val="00C468BA"/>
    <w:rsid w:val="00C46C5D"/>
    <w:rsid w:val="00C46CD0"/>
    <w:rsid w:val="00C46DF7"/>
    <w:rsid w:val="00C47E45"/>
    <w:rsid w:val="00C50031"/>
    <w:rsid w:val="00C50234"/>
    <w:rsid w:val="00C50571"/>
    <w:rsid w:val="00C50C16"/>
    <w:rsid w:val="00C50F2B"/>
    <w:rsid w:val="00C5104B"/>
    <w:rsid w:val="00C51275"/>
    <w:rsid w:val="00C515BC"/>
    <w:rsid w:val="00C517D5"/>
    <w:rsid w:val="00C52392"/>
    <w:rsid w:val="00C52D6F"/>
    <w:rsid w:val="00C533A0"/>
    <w:rsid w:val="00C53447"/>
    <w:rsid w:val="00C539C9"/>
    <w:rsid w:val="00C53E71"/>
    <w:rsid w:val="00C53EC2"/>
    <w:rsid w:val="00C54071"/>
    <w:rsid w:val="00C5414E"/>
    <w:rsid w:val="00C5489C"/>
    <w:rsid w:val="00C549E2"/>
    <w:rsid w:val="00C549E4"/>
    <w:rsid w:val="00C54A80"/>
    <w:rsid w:val="00C54DD2"/>
    <w:rsid w:val="00C5546D"/>
    <w:rsid w:val="00C55C11"/>
    <w:rsid w:val="00C55D04"/>
    <w:rsid w:val="00C55D86"/>
    <w:rsid w:val="00C565B1"/>
    <w:rsid w:val="00C56F5E"/>
    <w:rsid w:val="00C574CF"/>
    <w:rsid w:val="00C57922"/>
    <w:rsid w:val="00C57C43"/>
    <w:rsid w:val="00C57D2B"/>
    <w:rsid w:val="00C601D0"/>
    <w:rsid w:val="00C607AE"/>
    <w:rsid w:val="00C6092A"/>
    <w:rsid w:val="00C60B82"/>
    <w:rsid w:val="00C60DE2"/>
    <w:rsid w:val="00C60F80"/>
    <w:rsid w:val="00C61C89"/>
    <w:rsid w:val="00C61D38"/>
    <w:rsid w:val="00C622B1"/>
    <w:rsid w:val="00C6235B"/>
    <w:rsid w:val="00C62458"/>
    <w:rsid w:val="00C632B5"/>
    <w:rsid w:val="00C634A3"/>
    <w:rsid w:val="00C636C9"/>
    <w:rsid w:val="00C63895"/>
    <w:rsid w:val="00C64154"/>
    <w:rsid w:val="00C6439E"/>
    <w:rsid w:val="00C647FF"/>
    <w:rsid w:val="00C6563C"/>
    <w:rsid w:val="00C657AB"/>
    <w:rsid w:val="00C65AD4"/>
    <w:rsid w:val="00C65D49"/>
    <w:rsid w:val="00C65E99"/>
    <w:rsid w:val="00C666A0"/>
    <w:rsid w:val="00C67219"/>
    <w:rsid w:val="00C67725"/>
    <w:rsid w:val="00C67976"/>
    <w:rsid w:val="00C67978"/>
    <w:rsid w:val="00C702FB"/>
    <w:rsid w:val="00C7065D"/>
    <w:rsid w:val="00C70837"/>
    <w:rsid w:val="00C711CF"/>
    <w:rsid w:val="00C7181F"/>
    <w:rsid w:val="00C71A9C"/>
    <w:rsid w:val="00C71F6E"/>
    <w:rsid w:val="00C727B1"/>
    <w:rsid w:val="00C729B1"/>
    <w:rsid w:val="00C72A41"/>
    <w:rsid w:val="00C72A56"/>
    <w:rsid w:val="00C72DA6"/>
    <w:rsid w:val="00C72EAA"/>
    <w:rsid w:val="00C73074"/>
    <w:rsid w:val="00C73511"/>
    <w:rsid w:val="00C736FE"/>
    <w:rsid w:val="00C73F24"/>
    <w:rsid w:val="00C73FF6"/>
    <w:rsid w:val="00C740BB"/>
    <w:rsid w:val="00C7436B"/>
    <w:rsid w:val="00C74776"/>
    <w:rsid w:val="00C749BF"/>
    <w:rsid w:val="00C75503"/>
    <w:rsid w:val="00C75806"/>
    <w:rsid w:val="00C75A2B"/>
    <w:rsid w:val="00C75A69"/>
    <w:rsid w:val="00C75B0A"/>
    <w:rsid w:val="00C75DA3"/>
    <w:rsid w:val="00C75ECC"/>
    <w:rsid w:val="00C7612F"/>
    <w:rsid w:val="00C762EB"/>
    <w:rsid w:val="00C76418"/>
    <w:rsid w:val="00C7654C"/>
    <w:rsid w:val="00C76D4F"/>
    <w:rsid w:val="00C76E5F"/>
    <w:rsid w:val="00C76FF4"/>
    <w:rsid w:val="00C771D0"/>
    <w:rsid w:val="00C7736E"/>
    <w:rsid w:val="00C77440"/>
    <w:rsid w:val="00C77C38"/>
    <w:rsid w:val="00C80535"/>
    <w:rsid w:val="00C8074F"/>
    <w:rsid w:val="00C80CF4"/>
    <w:rsid w:val="00C810EF"/>
    <w:rsid w:val="00C8120E"/>
    <w:rsid w:val="00C81338"/>
    <w:rsid w:val="00C81449"/>
    <w:rsid w:val="00C81C0D"/>
    <w:rsid w:val="00C8222E"/>
    <w:rsid w:val="00C83050"/>
    <w:rsid w:val="00C83C93"/>
    <w:rsid w:val="00C84001"/>
    <w:rsid w:val="00C843A1"/>
    <w:rsid w:val="00C8443C"/>
    <w:rsid w:val="00C84810"/>
    <w:rsid w:val="00C84E43"/>
    <w:rsid w:val="00C85044"/>
    <w:rsid w:val="00C851DB"/>
    <w:rsid w:val="00C85B82"/>
    <w:rsid w:val="00C85F39"/>
    <w:rsid w:val="00C8682B"/>
    <w:rsid w:val="00C869FF"/>
    <w:rsid w:val="00C873C3"/>
    <w:rsid w:val="00C87B5C"/>
    <w:rsid w:val="00C90108"/>
    <w:rsid w:val="00C90593"/>
    <w:rsid w:val="00C9062C"/>
    <w:rsid w:val="00C90855"/>
    <w:rsid w:val="00C909BA"/>
    <w:rsid w:val="00C90BCE"/>
    <w:rsid w:val="00C90FD1"/>
    <w:rsid w:val="00C910C4"/>
    <w:rsid w:val="00C910D5"/>
    <w:rsid w:val="00C911C3"/>
    <w:rsid w:val="00C91434"/>
    <w:rsid w:val="00C915AD"/>
    <w:rsid w:val="00C91645"/>
    <w:rsid w:val="00C91756"/>
    <w:rsid w:val="00C91996"/>
    <w:rsid w:val="00C919E6"/>
    <w:rsid w:val="00C91AA5"/>
    <w:rsid w:val="00C9202B"/>
    <w:rsid w:val="00C92703"/>
    <w:rsid w:val="00C92A43"/>
    <w:rsid w:val="00C92BED"/>
    <w:rsid w:val="00C9352B"/>
    <w:rsid w:val="00C94088"/>
    <w:rsid w:val="00C94179"/>
    <w:rsid w:val="00C941E1"/>
    <w:rsid w:val="00C94249"/>
    <w:rsid w:val="00C94320"/>
    <w:rsid w:val="00C94632"/>
    <w:rsid w:val="00C94CFE"/>
    <w:rsid w:val="00C951E5"/>
    <w:rsid w:val="00C953BA"/>
    <w:rsid w:val="00C96C74"/>
    <w:rsid w:val="00C9738A"/>
    <w:rsid w:val="00C974C1"/>
    <w:rsid w:val="00C976AA"/>
    <w:rsid w:val="00C978AC"/>
    <w:rsid w:val="00C97BF8"/>
    <w:rsid w:val="00CA0453"/>
    <w:rsid w:val="00CA08ED"/>
    <w:rsid w:val="00CA0CC1"/>
    <w:rsid w:val="00CA0F10"/>
    <w:rsid w:val="00CA0F74"/>
    <w:rsid w:val="00CA1062"/>
    <w:rsid w:val="00CA1084"/>
    <w:rsid w:val="00CA1111"/>
    <w:rsid w:val="00CA1120"/>
    <w:rsid w:val="00CA2031"/>
    <w:rsid w:val="00CA2A8F"/>
    <w:rsid w:val="00CA2EF5"/>
    <w:rsid w:val="00CA34B2"/>
    <w:rsid w:val="00CA351A"/>
    <w:rsid w:val="00CA41EE"/>
    <w:rsid w:val="00CA43DD"/>
    <w:rsid w:val="00CA470F"/>
    <w:rsid w:val="00CA47B9"/>
    <w:rsid w:val="00CA5759"/>
    <w:rsid w:val="00CA5967"/>
    <w:rsid w:val="00CA65AF"/>
    <w:rsid w:val="00CA6DB8"/>
    <w:rsid w:val="00CA7800"/>
    <w:rsid w:val="00CA7F55"/>
    <w:rsid w:val="00CB065D"/>
    <w:rsid w:val="00CB0726"/>
    <w:rsid w:val="00CB08C0"/>
    <w:rsid w:val="00CB0917"/>
    <w:rsid w:val="00CB0C4A"/>
    <w:rsid w:val="00CB16D6"/>
    <w:rsid w:val="00CB1FEA"/>
    <w:rsid w:val="00CB2355"/>
    <w:rsid w:val="00CB2755"/>
    <w:rsid w:val="00CB28EC"/>
    <w:rsid w:val="00CB2A3D"/>
    <w:rsid w:val="00CB2FD5"/>
    <w:rsid w:val="00CB3087"/>
    <w:rsid w:val="00CB3178"/>
    <w:rsid w:val="00CB3820"/>
    <w:rsid w:val="00CB3AB9"/>
    <w:rsid w:val="00CB3C08"/>
    <w:rsid w:val="00CB44F5"/>
    <w:rsid w:val="00CB4A6E"/>
    <w:rsid w:val="00CB572B"/>
    <w:rsid w:val="00CB5836"/>
    <w:rsid w:val="00CB5C23"/>
    <w:rsid w:val="00CB5F94"/>
    <w:rsid w:val="00CB6122"/>
    <w:rsid w:val="00CB6577"/>
    <w:rsid w:val="00CB66E1"/>
    <w:rsid w:val="00CB71D8"/>
    <w:rsid w:val="00CB729D"/>
    <w:rsid w:val="00CB7516"/>
    <w:rsid w:val="00CB76B8"/>
    <w:rsid w:val="00CB7859"/>
    <w:rsid w:val="00CB78B3"/>
    <w:rsid w:val="00CB7AC7"/>
    <w:rsid w:val="00CB7E3A"/>
    <w:rsid w:val="00CC0102"/>
    <w:rsid w:val="00CC097D"/>
    <w:rsid w:val="00CC0FA2"/>
    <w:rsid w:val="00CC1106"/>
    <w:rsid w:val="00CC13B5"/>
    <w:rsid w:val="00CC173D"/>
    <w:rsid w:val="00CC1B9F"/>
    <w:rsid w:val="00CC1CE8"/>
    <w:rsid w:val="00CC21FF"/>
    <w:rsid w:val="00CC23A2"/>
    <w:rsid w:val="00CC3420"/>
    <w:rsid w:val="00CC4003"/>
    <w:rsid w:val="00CC4058"/>
    <w:rsid w:val="00CC48C3"/>
    <w:rsid w:val="00CC4D19"/>
    <w:rsid w:val="00CC5281"/>
    <w:rsid w:val="00CC541D"/>
    <w:rsid w:val="00CC6229"/>
    <w:rsid w:val="00CC66C3"/>
    <w:rsid w:val="00CC6A2B"/>
    <w:rsid w:val="00CC6BA7"/>
    <w:rsid w:val="00CC74F7"/>
    <w:rsid w:val="00CC76C5"/>
    <w:rsid w:val="00CC7757"/>
    <w:rsid w:val="00CC7780"/>
    <w:rsid w:val="00CC77D8"/>
    <w:rsid w:val="00CC7BDC"/>
    <w:rsid w:val="00CD01B3"/>
    <w:rsid w:val="00CD0305"/>
    <w:rsid w:val="00CD03DE"/>
    <w:rsid w:val="00CD081E"/>
    <w:rsid w:val="00CD0DF7"/>
    <w:rsid w:val="00CD0FCB"/>
    <w:rsid w:val="00CD1796"/>
    <w:rsid w:val="00CD1A4C"/>
    <w:rsid w:val="00CD20C5"/>
    <w:rsid w:val="00CD22CF"/>
    <w:rsid w:val="00CD2796"/>
    <w:rsid w:val="00CD299D"/>
    <w:rsid w:val="00CD2D24"/>
    <w:rsid w:val="00CD3475"/>
    <w:rsid w:val="00CD376A"/>
    <w:rsid w:val="00CD3837"/>
    <w:rsid w:val="00CD3926"/>
    <w:rsid w:val="00CD3A92"/>
    <w:rsid w:val="00CD3E5C"/>
    <w:rsid w:val="00CD47AD"/>
    <w:rsid w:val="00CD4823"/>
    <w:rsid w:val="00CD4830"/>
    <w:rsid w:val="00CD58FE"/>
    <w:rsid w:val="00CD5C0B"/>
    <w:rsid w:val="00CD6316"/>
    <w:rsid w:val="00CD6AFA"/>
    <w:rsid w:val="00CD6B44"/>
    <w:rsid w:val="00CD6B50"/>
    <w:rsid w:val="00CD6C96"/>
    <w:rsid w:val="00CD6D01"/>
    <w:rsid w:val="00CD7008"/>
    <w:rsid w:val="00CD713C"/>
    <w:rsid w:val="00CD71FD"/>
    <w:rsid w:val="00CD7DD2"/>
    <w:rsid w:val="00CE07C5"/>
    <w:rsid w:val="00CE0A3E"/>
    <w:rsid w:val="00CE14FD"/>
    <w:rsid w:val="00CE1606"/>
    <w:rsid w:val="00CE1A38"/>
    <w:rsid w:val="00CE201E"/>
    <w:rsid w:val="00CE2159"/>
    <w:rsid w:val="00CE38A3"/>
    <w:rsid w:val="00CE3A20"/>
    <w:rsid w:val="00CE4670"/>
    <w:rsid w:val="00CE46CC"/>
    <w:rsid w:val="00CE4700"/>
    <w:rsid w:val="00CE4E50"/>
    <w:rsid w:val="00CE50F0"/>
    <w:rsid w:val="00CE529E"/>
    <w:rsid w:val="00CE54BC"/>
    <w:rsid w:val="00CE65D1"/>
    <w:rsid w:val="00CE70C3"/>
    <w:rsid w:val="00CE77C7"/>
    <w:rsid w:val="00CE77F9"/>
    <w:rsid w:val="00CE7AEE"/>
    <w:rsid w:val="00CE7CED"/>
    <w:rsid w:val="00CF00FC"/>
    <w:rsid w:val="00CF05B1"/>
    <w:rsid w:val="00CF0985"/>
    <w:rsid w:val="00CF1014"/>
    <w:rsid w:val="00CF1947"/>
    <w:rsid w:val="00CF261A"/>
    <w:rsid w:val="00CF2672"/>
    <w:rsid w:val="00CF3395"/>
    <w:rsid w:val="00CF3D2F"/>
    <w:rsid w:val="00CF3D53"/>
    <w:rsid w:val="00CF4822"/>
    <w:rsid w:val="00CF4CA7"/>
    <w:rsid w:val="00CF4F77"/>
    <w:rsid w:val="00CF53AA"/>
    <w:rsid w:val="00CF54C6"/>
    <w:rsid w:val="00CF55D9"/>
    <w:rsid w:val="00CF5D78"/>
    <w:rsid w:val="00CF5F95"/>
    <w:rsid w:val="00CF60C2"/>
    <w:rsid w:val="00CF632C"/>
    <w:rsid w:val="00CF662F"/>
    <w:rsid w:val="00CF66DD"/>
    <w:rsid w:val="00CF69C9"/>
    <w:rsid w:val="00CF6C90"/>
    <w:rsid w:val="00CF6FB3"/>
    <w:rsid w:val="00CF77F4"/>
    <w:rsid w:val="00CF79BB"/>
    <w:rsid w:val="00CF7F73"/>
    <w:rsid w:val="00D00600"/>
    <w:rsid w:val="00D00C8F"/>
    <w:rsid w:val="00D00D8C"/>
    <w:rsid w:val="00D00E8B"/>
    <w:rsid w:val="00D0110E"/>
    <w:rsid w:val="00D012FD"/>
    <w:rsid w:val="00D01FC5"/>
    <w:rsid w:val="00D028A7"/>
    <w:rsid w:val="00D033CD"/>
    <w:rsid w:val="00D036D8"/>
    <w:rsid w:val="00D047D5"/>
    <w:rsid w:val="00D04C6E"/>
    <w:rsid w:val="00D05A3D"/>
    <w:rsid w:val="00D05AC9"/>
    <w:rsid w:val="00D05C92"/>
    <w:rsid w:val="00D05FC7"/>
    <w:rsid w:val="00D065AE"/>
    <w:rsid w:val="00D06674"/>
    <w:rsid w:val="00D06FAE"/>
    <w:rsid w:val="00D06FB0"/>
    <w:rsid w:val="00D07678"/>
    <w:rsid w:val="00D07A7A"/>
    <w:rsid w:val="00D07CB5"/>
    <w:rsid w:val="00D07E53"/>
    <w:rsid w:val="00D1007A"/>
    <w:rsid w:val="00D104B1"/>
    <w:rsid w:val="00D106DC"/>
    <w:rsid w:val="00D106EF"/>
    <w:rsid w:val="00D10BA4"/>
    <w:rsid w:val="00D10F1C"/>
    <w:rsid w:val="00D11362"/>
    <w:rsid w:val="00D116F1"/>
    <w:rsid w:val="00D11C31"/>
    <w:rsid w:val="00D11E6A"/>
    <w:rsid w:val="00D12254"/>
    <w:rsid w:val="00D124D5"/>
    <w:rsid w:val="00D128CB"/>
    <w:rsid w:val="00D12A28"/>
    <w:rsid w:val="00D12A7E"/>
    <w:rsid w:val="00D13629"/>
    <w:rsid w:val="00D13ADA"/>
    <w:rsid w:val="00D13C7A"/>
    <w:rsid w:val="00D13DE2"/>
    <w:rsid w:val="00D13ED0"/>
    <w:rsid w:val="00D149A7"/>
    <w:rsid w:val="00D14B52"/>
    <w:rsid w:val="00D151E0"/>
    <w:rsid w:val="00D154D1"/>
    <w:rsid w:val="00D1550D"/>
    <w:rsid w:val="00D1569E"/>
    <w:rsid w:val="00D156A9"/>
    <w:rsid w:val="00D1586E"/>
    <w:rsid w:val="00D15C37"/>
    <w:rsid w:val="00D162AB"/>
    <w:rsid w:val="00D1678A"/>
    <w:rsid w:val="00D167D6"/>
    <w:rsid w:val="00D16AAD"/>
    <w:rsid w:val="00D16EEC"/>
    <w:rsid w:val="00D1732D"/>
    <w:rsid w:val="00D17462"/>
    <w:rsid w:val="00D17802"/>
    <w:rsid w:val="00D17FBA"/>
    <w:rsid w:val="00D20871"/>
    <w:rsid w:val="00D20DF8"/>
    <w:rsid w:val="00D20FC7"/>
    <w:rsid w:val="00D211F2"/>
    <w:rsid w:val="00D218F3"/>
    <w:rsid w:val="00D21A25"/>
    <w:rsid w:val="00D223C5"/>
    <w:rsid w:val="00D22874"/>
    <w:rsid w:val="00D22B69"/>
    <w:rsid w:val="00D22DA1"/>
    <w:rsid w:val="00D22EFD"/>
    <w:rsid w:val="00D22FF0"/>
    <w:rsid w:val="00D23208"/>
    <w:rsid w:val="00D23289"/>
    <w:rsid w:val="00D235DD"/>
    <w:rsid w:val="00D23CD5"/>
    <w:rsid w:val="00D23CF6"/>
    <w:rsid w:val="00D24DE2"/>
    <w:rsid w:val="00D255A1"/>
    <w:rsid w:val="00D25ABE"/>
    <w:rsid w:val="00D25F3F"/>
    <w:rsid w:val="00D26A76"/>
    <w:rsid w:val="00D26AB6"/>
    <w:rsid w:val="00D27069"/>
    <w:rsid w:val="00D27110"/>
    <w:rsid w:val="00D2726E"/>
    <w:rsid w:val="00D272F5"/>
    <w:rsid w:val="00D279A6"/>
    <w:rsid w:val="00D27B05"/>
    <w:rsid w:val="00D27B18"/>
    <w:rsid w:val="00D30A3D"/>
    <w:rsid w:val="00D30D29"/>
    <w:rsid w:val="00D31207"/>
    <w:rsid w:val="00D31DFC"/>
    <w:rsid w:val="00D31F56"/>
    <w:rsid w:val="00D31F71"/>
    <w:rsid w:val="00D326CB"/>
    <w:rsid w:val="00D329F9"/>
    <w:rsid w:val="00D32E34"/>
    <w:rsid w:val="00D33546"/>
    <w:rsid w:val="00D339A0"/>
    <w:rsid w:val="00D3405B"/>
    <w:rsid w:val="00D34122"/>
    <w:rsid w:val="00D3453E"/>
    <w:rsid w:val="00D345E2"/>
    <w:rsid w:val="00D351FF"/>
    <w:rsid w:val="00D35443"/>
    <w:rsid w:val="00D3587A"/>
    <w:rsid w:val="00D3594C"/>
    <w:rsid w:val="00D35AAA"/>
    <w:rsid w:val="00D35C87"/>
    <w:rsid w:val="00D35D20"/>
    <w:rsid w:val="00D36094"/>
    <w:rsid w:val="00D3665C"/>
    <w:rsid w:val="00D36770"/>
    <w:rsid w:val="00D368B1"/>
    <w:rsid w:val="00D3699A"/>
    <w:rsid w:val="00D3719B"/>
    <w:rsid w:val="00D3728F"/>
    <w:rsid w:val="00D379A8"/>
    <w:rsid w:val="00D37F88"/>
    <w:rsid w:val="00D40857"/>
    <w:rsid w:val="00D41383"/>
    <w:rsid w:val="00D4170F"/>
    <w:rsid w:val="00D42566"/>
    <w:rsid w:val="00D429AF"/>
    <w:rsid w:val="00D429FB"/>
    <w:rsid w:val="00D42D83"/>
    <w:rsid w:val="00D42DE8"/>
    <w:rsid w:val="00D43989"/>
    <w:rsid w:val="00D43A6C"/>
    <w:rsid w:val="00D43D1B"/>
    <w:rsid w:val="00D43EDD"/>
    <w:rsid w:val="00D43FC8"/>
    <w:rsid w:val="00D446F1"/>
    <w:rsid w:val="00D4474B"/>
    <w:rsid w:val="00D4488C"/>
    <w:rsid w:val="00D459AA"/>
    <w:rsid w:val="00D45A62"/>
    <w:rsid w:val="00D45B7C"/>
    <w:rsid w:val="00D45BB5"/>
    <w:rsid w:val="00D45CD5"/>
    <w:rsid w:val="00D45D0A"/>
    <w:rsid w:val="00D45E34"/>
    <w:rsid w:val="00D45F69"/>
    <w:rsid w:val="00D4634B"/>
    <w:rsid w:val="00D4693B"/>
    <w:rsid w:val="00D46D08"/>
    <w:rsid w:val="00D47C09"/>
    <w:rsid w:val="00D47CE2"/>
    <w:rsid w:val="00D50393"/>
    <w:rsid w:val="00D504CA"/>
    <w:rsid w:val="00D50851"/>
    <w:rsid w:val="00D5130B"/>
    <w:rsid w:val="00D51377"/>
    <w:rsid w:val="00D514C0"/>
    <w:rsid w:val="00D51742"/>
    <w:rsid w:val="00D520A8"/>
    <w:rsid w:val="00D527DA"/>
    <w:rsid w:val="00D52CC6"/>
    <w:rsid w:val="00D52DBB"/>
    <w:rsid w:val="00D52E8D"/>
    <w:rsid w:val="00D53246"/>
    <w:rsid w:val="00D53924"/>
    <w:rsid w:val="00D53B41"/>
    <w:rsid w:val="00D53F41"/>
    <w:rsid w:val="00D54364"/>
    <w:rsid w:val="00D5446F"/>
    <w:rsid w:val="00D54945"/>
    <w:rsid w:val="00D54DDC"/>
    <w:rsid w:val="00D551DB"/>
    <w:rsid w:val="00D552F0"/>
    <w:rsid w:val="00D55BE5"/>
    <w:rsid w:val="00D55C9A"/>
    <w:rsid w:val="00D5739A"/>
    <w:rsid w:val="00D579DD"/>
    <w:rsid w:val="00D601D0"/>
    <w:rsid w:val="00D60456"/>
    <w:rsid w:val="00D612B3"/>
    <w:rsid w:val="00D6186C"/>
    <w:rsid w:val="00D61B5A"/>
    <w:rsid w:val="00D61B94"/>
    <w:rsid w:val="00D61E3B"/>
    <w:rsid w:val="00D6207A"/>
    <w:rsid w:val="00D621F1"/>
    <w:rsid w:val="00D625AE"/>
    <w:rsid w:val="00D626B9"/>
    <w:rsid w:val="00D627B7"/>
    <w:rsid w:val="00D63293"/>
    <w:rsid w:val="00D63459"/>
    <w:rsid w:val="00D634C3"/>
    <w:rsid w:val="00D636E4"/>
    <w:rsid w:val="00D63A3C"/>
    <w:rsid w:val="00D63BB3"/>
    <w:rsid w:val="00D65172"/>
    <w:rsid w:val="00D65420"/>
    <w:rsid w:val="00D65B63"/>
    <w:rsid w:val="00D664E9"/>
    <w:rsid w:val="00D6696E"/>
    <w:rsid w:val="00D669D5"/>
    <w:rsid w:val="00D66F09"/>
    <w:rsid w:val="00D67A32"/>
    <w:rsid w:val="00D700AB"/>
    <w:rsid w:val="00D70103"/>
    <w:rsid w:val="00D70401"/>
    <w:rsid w:val="00D7081A"/>
    <w:rsid w:val="00D7152D"/>
    <w:rsid w:val="00D71805"/>
    <w:rsid w:val="00D71961"/>
    <w:rsid w:val="00D721C3"/>
    <w:rsid w:val="00D726B8"/>
    <w:rsid w:val="00D72776"/>
    <w:rsid w:val="00D72E14"/>
    <w:rsid w:val="00D7331A"/>
    <w:rsid w:val="00D735AB"/>
    <w:rsid w:val="00D740D9"/>
    <w:rsid w:val="00D7442B"/>
    <w:rsid w:val="00D74AE6"/>
    <w:rsid w:val="00D7507F"/>
    <w:rsid w:val="00D7534A"/>
    <w:rsid w:val="00D756D0"/>
    <w:rsid w:val="00D75AB7"/>
    <w:rsid w:val="00D75BAF"/>
    <w:rsid w:val="00D75DA7"/>
    <w:rsid w:val="00D75EFD"/>
    <w:rsid w:val="00D763B0"/>
    <w:rsid w:val="00D76A62"/>
    <w:rsid w:val="00D773A2"/>
    <w:rsid w:val="00D77425"/>
    <w:rsid w:val="00D8010F"/>
    <w:rsid w:val="00D801B0"/>
    <w:rsid w:val="00D80C0A"/>
    <w:rsid w:val="00D8137F"/>
    <w:rsid w:val="00D81407"/>
    <w:rsid w:val="00D81E23"/>
    <w:rsid w:val="00D8239C"/>
    <w:rsid w:val="00D8255E"/>
    <w:rsid w:val="00D8262C"/>
    <w:rsid w:val="00D82649"/>
    <w:rsid w:val="00D82799"/>
    <w:rsid w:val="00D829CD"/>
    <w:rsid w:val="00D83010"/>
    <w:rsid w:val="00D8373A"/>
    <w:rsid w:val="00D83C32"/>
    <w:rsid w:val="00D83C5D"/>
    <w:rsid w:val="00D842C3"/>
    <w:rsid w:val="00D8446F"/>
    <w:rsid w:val="00D84616"/>
    <w:rsid w:val="00D84959"/>
    <w:rsid w:val="00D84A91"/>
    <w:rsid w:val="00D84AE4"/>
    <w:rsid w:val="00D84B9D"/>
    <w:rsid w:val="00D84EA7"/>
    <w:rsid w:val="00D84F01"/>
    <w:rsid w:val="00D8560C"/>
    <w:rsid w:val="00D85A0F"/>
    <w:rsid w:val="00D861EE"/>
    <w:rsid w:val="00D86426"/>
    <w:rsid w:val="00D86F34"/>
    <w:rsid w:val="00D8708F"/>
    <w:rsid w:val="00D871EC"/>
    <w:rsid w:val="00D873D4"/>
    <w:rsid w:val="00D8741E"/>
    <w:rsid w:val="00D8744B"/>
    <w:rsid w:val="00D87684"/>
    <w:rsid w:val="00D87AEB"/>
    <w:rsid w:val="00D87CE9"/>
    <w:rsid w:val="00D87E1C"/>
    <w:rsid w:val="00D90281"/>
    <w:rsid w:val="00D9100C"/>
    <w:rsid w:val="00D911DD"/>
    <w:rsid w:val="00D91200"/>
    <w:rsid w:val="00D91543"/>
    <w:rsid w:val="00D918C9"/>
    <w:rsid w:val="00D92877"/>
    <w:rsid w:val="00D92A55"/>
    <w:rsid w:val="00D93951"/>
    <w:rsid w:val="00D93B39"/>
    <w:rsid w:val="00D9433A"/>
    <w:rsid w:val="00D94464"/>
    <w:rsid w:val="00D944CD"/>
    <w:rsid w:val="00D945FA"/>
    <w:rsid w:val="00D94892"/>
    <w:rsid w:val="00D954FC"/>
    <w:rsid w:val="00D95590"/>
    <w:rsid w:val="00D95F76"/>
    <w:rsid w:val="00D960C9"/>
    <w:rsid w:val="00D96874"/>
    <w:rsid w:val="00D96A61"/>
    <w:rsid w:val="00D96B71"/>
    <w:rsid w:val="00D971FF"/>
    <w:rsid w:val="00D972E8"/>
    <w:rsid w:val="00D976D8"/>
    <w:rsid w:val="00D97808"/>
    <w:rsid w:val="00DA0263"/>
    <w:rsid w:val="00DA0EBC"/>
    <w:rsid w:val="00DA0F3D"/>
    <w:rsid w:val="00DA1014"/>
    <w:rsid w:val="00DA1AC4"/>
    <w:rsid w:val="00DA23F7"/>
    <w:rsid w:val="00DA2473"/>
    <w:rsid w:val="00DA2AE3"/>
    <w:rsid w:val="00DA31B0"/>
    <w:rsid w:val="00DA3A4A"/>
    <w:rsid w:val="00DA3B1F"/>
    <w:rsid w:val="00DA4186"/>
    <w:rsid w:val="00DA4473"/>
    <w:rsid w:val="00DA4F06"/>
    <w:rsid w:val="00DA51F2"/>
    <w:rsid w:val="00DA5695"/>
    <w:rsid w:val="00DA6110"/>
    <w:rsid w:val="00DA6EDB"/>
    <w:rsid w:val="00DB002A"/>
    <w:rsid w:val="00DB0126"/>
    <w:rsid w:val="00DB03E4"/>
    <w:rsid w:val="00DB0B01"/>
    <w:rsid w:val="00DB0DD9"/>
    <w:rsid w:val="00DB0E03"/>
    <w:rsid w:val="00DB0EFD"/>
    <w:rsid w:val="00DB111F"/>
    <w:rsid w:val="00DB1121"/>
    <w:rsid w:val="00DB1797"/>
    <w:rsid w:val="00DB1961"/>
    <w:rsid w:val="00DB22EE"/>
    <w:rsid w:val="00DB3DC8"/>
    <w:rsid w:val="00DB3E07"/>
    <w:rsid w:val="00DB407C"/>
    <w:rsid w:val="00DB4307"/>
    <w:rsid w:val="00DB4723"/>
    <w:rsid w:val="00DB4C06"/>
    <w:rsid w:val="00DB4E93"/>
    <w:rsid w:val="00DB4E9A"/>
    <w:rsid w:val="00DB4F0C"/>
    <w:rsid w:val="00DB523F"/>
    <w:rsid w:val="00DB5656"/>
    <w:rsid w:val="00DB568B"/>
    <w:rsid w:val="00DB58EC"/>
    <w:rsid w:val="00DB5999"/>
    <w:rsid w:val="00DB64BB"/>
    <w:rsid w:val="00DB64C5"/>
    <w:rsid w:val="00DB7076"/>
    <w:rsid w:val="00DB71CD"/>
    <w:rsid w:val="00DB7DFF"/>
    <w:rsid w:val="00DB7F24"/>
    <w:rsid w:val="00DB7F79"/>
    <w:rsid w:val="00DC0873"/>
    <w:rsid w:val="00DC141F"/>
    <w:rsid w:val="00DC1440"/>
    <w:rsid w:val="00DC1688"/>
    <w:rsid w:val="00DC1B36"/>
    <w:rsid w:val="00DC1C0B"/>
    <w:rsid w:val="00DC1D9E"/>
    <w:rsid w:val="00DC2627"/>
    <w:rsid w:val="00DC2644"/>
    <w:rsid w:val="00DC2ABC"/>
    <w:rsid w:val="00DC2E24"/>
    <w:rsid w:val="00DC33D4"/>
    <w:rsid w:val="00DC346D"/>
    <w:rsid w:val="00DC352D"/>
    <w:rsid w:val="00DC3747"/>
    <w:rsid w:val="00DC3B78"/>
    <w:rsid w:val="00DC41C8"/>
    <w:rsid w:val="00DC44AD"/>
    <w:rsid w:val="00DC4E13"/>
    <w:rsid w:val="00DC51B7"/>
    <w:rsid w:val="00DC53F1"/>
    <w:rsid w:val="00DC543F"/>
    <w:rsid w:val="00DC566E"/>
    <w:rsid w:val="00DC5E14"/>
    <w:rsid w:val="00DC605A"/>
    <w:rsid w:val="00DC694E"/>
    <w:rsid w:val="00DC69B9"/>
    <w:rsid w:val="00DC74D7"/>
    <w:rsid w:val="00DC7AF3"/>
    <w:rsid w:val="00DC7AF6"/>
    <w:rsid w:val="00DC7B3B"/>
    <w:rsid w:val="00DD03EA"/>
    <w:rsid w:val="00DD0ADF"/>
    <w:rsid w:val="00DD1438"/>
    <w:rsid w:val="00DD16DD"/>
    <w:rsid w:val="00DD1B1E"/>
    <w:rsid w:val="00DD233F"/>
    <w:rsid w:val="00DD2959"/>
    <w:rsid w:val="00DD30E9"/>
    <w:rsid w:val="00DD346C"/>
    <w:rsid w:val="00DD3A4B"/>
    <w:rsid w:val="00DD4C75"/>
    <w:rsid w:val="00DD4D9D"/>
    <w:rsid w:val="00DD536B"/>
    <w:rsid w:val="00DD54AB"/>
    <w:rsid w:val="00DD56B6"/>
    <w:rsid w:val="00DD5E3C"/>
    <w:rsid w:val="00DD6270"/>
    <w:rsid w:val="00DD643D"/>
    <w:rsid w:val="00DD6456"/>
    <w:rsid w:val="00DD6B4B"/>
    <w:rsid w:val="00DD713A"/>
    <w:rsid w:val="00DD76C6"/>
    <w:rsid w:val="00DD78A7"/>
    <w:rsid w:val="00DE001A"/>
    <w:rsid w:val="00DE0244"/>
    <w:rsid w:val="00DE045A"/>
    <w:rsid w:val="00DE04B5"/>
    <w:rsid w:val="00DE0739"/>
    <w:rsid w:val="00DE0BD4"/>
    <w:rsid w:val="00DE1634"/>
    <w:rsid w:val="00DE195B"/>
    <w:rsid w:val="00DE1AF2"/>
    <w:rsid w:val="00DE1BD6"/>
    <w:rsid w:val="00DE1CDF"/>
    <w:rsid w:val="00DE1F86"/>
    <w:rsid w:val="00DE273D"/>
    <w:rsid w:val="00DE31AF"/>
    <w:rsid w:val="00DE3221"/>
    <w:rsid w:val="00DE3799"/>
    <w:rsid w:val="00DE39CB"/>
    <w:rsid w:val="00DE4313"/>
    <w:rsid w:val="00DE58A3"/>
    <w:rsid w:val="00DE5EA1"/>
    <w:rsid w:val="00DE5F3C"/>
    <w:rsid w:val="00DE5FA6"/>
    <w:rsid w:val="00DE61A8"/>
    <w:rsid w:val="00DE66F8"/>
    <w:rsid w:val="00DE68CE"/>
    <w:rsid w:val="00DE6B3C"/>
    <w:rsid w:val="00DE6C4C"/>
    <w:rsid w:val="00DE6E12"/>
    <w:rsid w:val="00DE77F6"/>
    <w:rsid w:val="00DE7E4E"/>
    <w:rsid w:val="00DF0065"/>
    <w:rsid w:val="00DF0192"/>
    <w:rsid w:val="00DF0795"/>
    <w:rsid w:val="00DF0819"/>
    <w:rsid w:val="00DF0BEE"/>
    <w:rsid w:val="00DF0D41"/>
    <w:rsid w:val="00DF18C0"/>
    <w:rsid w:val="00DF1CD1"/>
    <w:rsid w:val="00DF1D51"/>
    <w:rsid w:val="00DF2183"/>
    <w:rsid w:val="00DF2924"/>
    <w:rsid w:val="00DF295D"/>
    <w:rsid w:val="00DF3461"/>
    <w:rsid w:val="00DF3725"/>
    <w:rsid w:val="00DF3C2B"/>
    <w:rsid w:val="00DF3EE1"/>
    <w:rsid w:val="00DF4980"/>
    <w:rsid w:val="00DF4D25"/>
    <w:rsid w:val="00DF596A"/>
    <w:rsid w:val="00DF59B8"/>
    <w:rsid w:val="00DF5DB0"/>
    <w:rsid w:val="00DF5EBF"/>
    <w:rsid w:val="00DF6863"/>
    <w:rsid w:val="00DF6B15"/>
    <w:rsid w:val="00DF6D10"/>
    <w:rsid w:val="00DF7547"/>
    <w:rsid w:val="00DF7880"/>
    <w:rsid w:val="00DF7F97"/>
    <w:rsid w:val="00E00086"/>
    <w:rsid w:val="00E000FC"/>
    <w:rsid w:val="00E006B9"/>
    <w:rsid w:val="00E008B8"/>
    <w:rsid w:val="00E00902"/>
    <w:rsid w:val="00E00940"/>
    <w:rsid w:val="00E00B78"/>
    <w:rsid w:val="00E011DA"/>
    <w:rsid w:val="00E01435"/>
    <w:rsid w:val="00E0156E"/>
    <w:rsid w:val="00E01AF1"/>
    <w:rsid w:val="00E01C9C"/>
    <w:rsid w:val="00E01F52"/>
    <w:rsid w:val="00E022E4"/>
    <w:rsid w:val="00E02CA4"/>
    <w:rsid w:val="00E02D51"/>
    <w:rsid w:val="00E03311"/>
    <w:rsid w:val="00E04342"/>
    <w:rsid w:val="00E047F1"/>
    <w:rsid w:val="00E0487C"/>
    <w:rsid w:val="00E05326"/>
    <w:rsid w:val="00E05351"/>
    <w:rsid w:val="00E058EB"/>
    <w:rsid w:val="00E06221"/>
    <w:rsid w:val="00E06908"/>
    <w:rsid w:val="00E06963"/>
    <w:rsid w:val="00E06A58"/>
    <w:rsid w:val="00E06B04"/>
    <w:rsid w:val="00E06C7A"/>
    <w:rsid w:val="00E07623"/>
    <w:rsid w:val="00E07999"/>
    <w:rsid w:val="00E07AFC"/>
    <w:rsid w:val="00E07B0A"/>
    <w:rsid w:val="00E07EB8"/>
    <w:rsid w:val="00E10A1B"/>
    <w:rsid w:val="00E10C2D"/>
    <w:rsid w:val="00E10E78"/>
    <w:rsid w:val="00E11968"/>
    <w:rsid w:val="00E120B6"/>
    <w:rsid w:val="00E1215A"/>
    <w:rsid w:val="00E1216B"/>
    <w:rsid w:val="00E1226B"/>
    <w:rsid w:val="00E1236B"/>
    <w:rsid w:val="00E123E3"/>
    <w:rsid w:val="00E12775"/>
    <w:rsid w:val="00E12959"/>
    <w:rsid w:val="00E12A16"/>
    <w:rsid w:val="00E13A5C"/>
    <w:rsid w:val="00E141B6"/>
    <w:rsid w:val="00E14598"/>
    <w:rsid w:val="00E14681"/>
    <w:rsid w:val="00E14688"/>
    <w:rsid w:val="00E1490D"/>
    <w:rsid w:val="00E14B4D"/>
    <w:rsid w:val="00E150C4"/>
    <w:rsid w:val="00E1514D"/>
    <w:rsid w:val="00E15373"/>
    <w:rsid w:val="00E154E2"/>
    <w:rsid w:val="00E15777"/>
    <w:rsid w:val="00E16166"/>
    <w:rsid w:val="00E16569"/>
    <w:rsid w:val="00E16A64"/>
    <w:rsid w:val="00E175CB"/>
    <w:rsid w:val="00E176EC"/>
    <w:rsid w:val="00E17A3D"/>
    <w:rsid w:val="00E17C12"/>
    <w:rsid w:val="00E208F1"/>
    <w:rsid w:val="00E20A9E"/>
    <w:rsid w:val="00E20D81"/>
    <w:rsid w:val="00E21BAE"/>
    <w:rsid w:val="00E21E3D"/>
    <w:rsid w:val="00E21ED4"/>
    <w:rsid w:val="00E21FBC"/>
    <w:rsid w:val="00E222C4"/>
    <w:rsid w:val="00E224FF"/>
    <w:rsid w:val="00E229C5"/>
    <w:rsid w:val="00E22B24"/>
    <w:rsid w:val="00E23292"/>
    <w:rsid w:val="00E23477"/>
    <w:rsid w:val="00E23AB9"/>
    <w:rsid w:val="00E24255"/>
    <w:rsid w:val="00E25196"/>
    <w:rsid w:val="00E25582"/>
    <w:rsid w:val="00E25768"/>
    <w:rsid w:val="00E25923"/>
    <w:rsid w:val="00E25A4F"/>
    <w:rsid w:val="00E25B1F"/>
    <w:rsid w:val="00E25BBD"/>
    <w:rsid w:val="00E25F46"/>
    <w:rsid w:val="00E25F5F"/>
    <w:rsid w:val="00E2626C"/>
    <w:rsid w:val="00E26718"/>
    <w:rsid w:val="00E2671C"/>
    <w:rsid w:val="00E268F3"/>
    <w:rsid w:val="00E27F82"/>
    <w:rsid w:val="00E300E0"/>
    <w:rsid w:val="00E30344"/>
    <w:rsid w:val="00E30428"/>
    <w:rsid w:val="00E3043C"/>
    <w:rsid w:val="00E30496"/>
    <w:rsid w:val="00E30E89"/>
    <w:rsid w:val="00E31392"/>
    <w:rsid w:val="00E3152B"/>
    <w:rsid w:val="00E31762"/>
    <w:rsid w:val="00E31B94"/>
    <w:rsid w:val="00E32247"/>
    <w:rsid w:val="00E32261"/>
    <w:rsid w:val="00E32603"/>
    <w:rsid w:val="00E3281E"/>
    <w:rsid w:val="00E32A2E"/>
    <w:rsid w:val="00E32D10"/>
    <w:rsid w:val="00E32D99"/>
    <w:rsid w:val="00E3300F"/>
    <w:rsid w:val="00E33739"/>
    <w:rsid w:val="00E338DD"/>
    <w:rsid w:val="00E33946"/>
    <w:rsid w:val="00E339EB"/>
    <w:rsid w:val="00E33A64"/>
    <w:rsid w:val="00E33AC1"/>
    <w:rsid w:val="00E33D2E"/>
    <w:rsid w:val="00E33E1F"/>
    <w:rsid w:val="00E340C0"/>
    <w:rsid w:val="00E3432D"/>
    <w:rsid w:val="00E34A27"/>
    <w:rsid w:val="00E34C0F"/>
    <w:rsid w:val="00E34C34"/>
    <w:rsid w:val="00E34E91"/>
    <w:rsid w:val="00E34FE7"/>
    <w:rsid w:val="00E35135"/>
    <w:rsid w:val="00E35A5B"/>
    <w:rsid w:val="00E35AE0"/>
    <w:rsid w:val="00E363D7"/>
    <w:rsid w:val="00E368AB"/>
    <w:rsid w:val="00E3698D"/>
    <w:rsid w:val="00E36A29"/>
    <w:rsid w:val="00E36C5C"/>
    <w:rsid w:val="00E36E25"/>
    <w:rsid w:val="00E37677"/>
    <w:rsid w:val="00E37B6A"/>
    <w:rsid w:val="00E401FE"/>
    <w:rsid w:val="00E406BE"/>
    <w:rsid w:val="00E40F99"/>
    <w:rsid w:val="00E4123A"/>
    <w:rsid w:val="00E41313"/>
    <w:rsid w:val="00E413DF"/>
    <w:rsid w:val="00E41F7D"/>
    <w:rsid w:val="00E4224B"/>
    <w:rsid w:val="00E422CF"/>
    <w:rsid w:val="00E423D0"/>
    <w:rsid w:val="00E4242F"/>
    <w:rsid w:val="00E42B20"/>
    <w:rsid w:val="00E430A7"/>
    <w:rsid w:val="00E430C1"/>
    <w:rsid w:val="00E431AF"/>
    <w:rsid w:val="00E43DF4"/>
    <w:rsid w:val="00E44099"/>
    <w:rsid w:val="00E45434"/>
    <w:rsid w:val="00E45AAD"/>
    <w:rsid w:val="00E45E6A"/>
    <w:rsid w:val="00E4634A"/>
    <w:rsid w:val="00E46A5E"/>
    <w:rsid w:val="00E46AA4"/>
    <w:rsid w:val="00E46BA7"/>
    <w:rsid w:val="00E46C89"/>
    <w:rsid w:val="00E470AC"/>
    <w:rsid w:val="00E500D6"/>
    <w:rsid w:val="00E512AF"/>
    <w:rsid w:val="00E5173C"/>
    <w:rsid w:val="00E51C5B"/>
    <w:rsid w:val="00E52325"/>
    <w:rsid w:val="00E5251B"/>
    <w:rsid w:val="00E527F9"/>
    <w:rsid w:val="00E52C5D"/>
    <w:rsid w:val="00E52C8F"/>
    <w:rsid w:val="00E55507"/>
    <w:rsid w:val="00E55720"/>
    <w:rsid w:val="00E55766"/>
    <w:rsid w:val="00E55F1F"/>
    <w:rsid w:val="00E564EA"/>
    <w:rsid w:val="00E5673D"/>
    <w:rsid w:val="00E5675D"/>
    <w:rsid w:val="00E56877"/>
    <w:rsid w:val="00E56CF4"/>
    <w:rsid w:val="00E570BF"/>
    <w:rsid w:val="00E5714B"/>
    <w:rsid w:val="00E572E3"/>
    <w:rsid w:val="00E57408"/>
    <w:rsid w:val="00E577DC"/>
    <w:rsid w:val="00E57896"/>
    <w:rsid w:val="00E601CA"/>
    <w:rsid w:val="00E602A9"/>
    <w:rsid w:val="00E60777"/>
    <w:rsid w:val="00E60B4F"/>
    <w:rsid w:val="00E60C08"/>
    <w:rsid w:val="00E60D25"/>
    <w:rsid w:val="00E60D94"/>
    <w:rsid w:val="00E614AE"/>
    <w:rsid w:val="00E618CD"/>
    <w:rsid w:val="00E619BD"/>
    <w:rsid w:val="00E62638"/>
    <w:rsid w:val="00E62858"/>
    <w:rsid w:val="00E62B32"/>
    <w:rsid w:val="00E62FF8"/>
    <w:rsid w:val="00E63AA6"/>
    <w:rsid w:val="00E642FF"/>
    <w:rsid w:val="00E6494A"/>
    <w:rsid w:val="00E64E67"/>
    <w:rsid w:val="00E64F38"/>
    <w:rsid w:val="00E64F68"/>
    <w:rsid w:val="00E65642"/>
    <w:rsid w:val="00E659A6"/>
    <w:rsid w:val="00E66119"/>
    <w:rsid w:val="00E66DFA"/>
    <w:rsid w:val="00E66FBA"/>
    <w:rsid w:val="00E67308"/>
    <w:rsid w:val="00E6761D"/>
    <w:rsid w:val="00E67B67"/>
    <w:rsid w:val="00E703C9"/>
    <w:rsid w:val="00E709AF"/>
    <w:rsid w:val="00E70DDF"/>
    <w:rsid w:val="00E70FEA"/>
    <w:rsid w:val="00E71074"/>
    <w:rsid w:val="00E713A5"/>
    <w:rsid w:val="00E71763"/>
    <w:rsid w:val="00E718BF"/>
    <w:rsid w:val="00E72992"/>
    <w:rsid w:val="00E72A55"/>
    <w:rsid w:val="00E72DCF"/>
    <w:rsid w:val="00E73CC2"/>
    <w:rsid w:val="00E745A2"/>
    <w:rsid w:val="00E748A0"/>
    <w:rsid w:val="00E74D5F"/>
    <w:rsid w:val="00E752F4"/>
    <w:rsid w:val="00E7553C"/>
    <w:rsid w:val="00E75623"/>
    <w:rsid w:val="00E756AE"/>
    <w:rsid w:val="00E75721"/>
    <w:rsid w:val="00E75816"/>
    <w:rsid w:val="00E75A9F"/>
    <w:rsid w:val="00E75D78"/>
    <w:rsid w:val="00E76246"/>
    <w:rsid w:val="00E77177"/>
    <w:rsid w:val="00E773E2"/>
    <w:rsid w:val="00E77B09"/>
    <w:rsid w:val="00E80432"/>
    <w:rsid w:val="00E80750"/>
    <w:rsid w:val="00E80DA9"/>
    <w:rsid w:val="00E80DF3"/>
    <w:rsid w:val="00E80E2A"/>
    <w:rsid w:val="00E81377"/>
    <w:rsid w:val="00E814A8"/>
    <w:rsid w:val="00E815DE"/>
    <w:rsid w:val="00E82339"/>
    <w:rsid w:val="00E82AFE"/>
    <w:rsid w:val="00E82D09"/>
    <w:rsid w:val="00E83067"/>
    <w:rsid w:val="00E83109"/>
    <w:rsid w:val="00E83443"/>
    <w:rsid w:val="00E834F0"/>
    <w:rsid w:val="00E83619"/>
    <w:rsid w:val="00E8362F"/>
    <w:rsid w:val="00E83C2B"/>
    <w:rsid w:val="00E83C34"/>
    <w:rsid w:val="00E83D7D"/>
    <w:rsid w:val="00E846F2"/>
    <w:rsid w:val="00E847D4"/>
    <w:rsid w:val="00E84FBD"/>
    <w:rsid w:val="00E852E4"/>
    <w:rsid w:val="00E85503"/>
    <w:rsid w:val="00E85C0B"/>
    <w:rsid w:val="00E85FBA"/>
    <w:rsid w:val="00E86222"/>
    <w:rsid w:val="00E862A8"/>
    <w:rsid w:val="00E86CF0"/>
    <w:rsid w:val="00E86D3C"/>
    <w:rsid w:val="00E86D68"/>
    <w:rsid w:val="00E86FF9"/>
    <w:rsid w:val="00E873FE"/>
    <w:rsid w:val="00E87608"/>
    <w:rsid w:val="00E87FAC"/>
    <w:rsid w:val="00E87FB8"/>
    <w:rsid w:val="00E90268"/>
    <w:rsid w:val="00E90548"/>
    <w:rsid w:val="00E9066F"/>
    <w:rsid w:val="00E91165"/>
    <w:rsid w:val="00E91AE8"/>
    <w:rsid w:val="00E91B1D"/>
    <w:rsid w:val="00E91D2A"/>
    <w:rsid w:val="00E91F5F"/>
    <w:rsid w:val="00E923E6"/>
    <w:rsid w:val="00E927FC"/>
    <w:rsid w:val="00E929AB"/>
    <w:rsid w:val="00E92C05"/>
    <w:rsid w:val="00E92E80"/>
    <w:rsid w:val="00E9379F"/>
    <w:rsid w:val="00E93857"/>
    <w:rsid w:val="00E93DD8"/>
    <w:rsid w:val="00E93F90"/>
    <w:rsid w:val="00E93FC7"/>
    <w:rsid w:val="00E9415E"/>
    <w:rsid w:val="00E9485B"/>
    <w:rsid w:val="00E94970"/>
    <w:rsid w:val="00E94D11"/>
    <w:rsid w:val="00E94ED5"/>
    <w:rsid w:val="00E95114"/>
    <w:rsid w:val="00E951C3"/>
    <w:rsid w:val="00E955B4"/>
    <w:rsid w:val="00E95728"/>
    <w:rsid w:val="00E95CE3"/>
    <w:rsid w:val="00E95F31"/>
    <w:rsid w:val="00E9636E"/>
    <w:rsid w:val="00E9694B"/>
    <w:rsid w:val="00E96F1B"/>
    <w:rsid w:val="00E96F81"/>
    <w:rsid w:val="00E97134"/>
    <w:rsid w:val="00E97493"/>
    <w:rsid w:val="00E97559"/>
    <w:rsid w:val="00E97642"/>
    <w:rsid w:val="00E9776F"/>
    <w:rsid w:val="00E97A4F"/>
    <w:rsid w:val="00E97B70"/>
    <w:rsid w:val="00E97E9A"/>
    <w:rsid w:val="00EA06F2"/>
    <w:rsid w:val="00EA07B0"/>
    <w:rsid w:val="00EA0926"/>
    <w:rsid w:val="00EA0984"/>
    <w:rsid w:val="00EA1016"/>
    <w:rsid w:val="00EA17FD"/>
    <w:rsid w:val="00EA180D"/>
    <w:rsid w:val="00EA1B80"/>
    <w:rsid w:val="00EA1CA1"/>
    <w:rsid w:val="00EA21DE"/>
    <w:rsid w:val="00EA229B"/>
    <w:rsid w:val="00EA2526"/>
    <w:rsid w:val="00EA27A2"/>
    <w:rsid w:val="00EA2A23"/>
    <w:rsid w:val="00EA3B90"/>
    <w:rsid w:val="00EA3E79"/>
    <w:rsid w:val="00EA41DB"/>
    <w:rsid w:val="00EA44A2"/>
    <w:rsid w:val="00EA4D13"/>
    <w:rsid w:val="00EA5B1D"/>
    <w:rsid w:val="00EA5CF9"/>
    <w:rsid w:val="00EA5D77"/>
    <w:rsid w:val="00EA5F32"/>
    <w:rsid w:val="00EA63F3"/>
    <w:rsid w:val="00EA676D"/>
    <w:rsid w:val="00EA6C9F"/>
    <w:rsid w:val="00EA6E4C"/>
    <w:rsid w:val="00EA77BF"/>
    <w:rsid w:val="00EA790E"/>
    <w:rsid w:val="00EB135B"/>
    <w:rsid w:val="00EB1F3F"/>
    <w:rsid w:val="00EB2E9C"/>
    <w:rsid w:val="00EB325A"/>
    <w:rsid w:val="00EB3F7E"/>
    <w:rsid w:val="00EB426C"/>
    <w:rsid w:val="00EB48C8"/>
    <w:rsid w:val="00EB52CF"/>
    <w:rsid w:val="00EB5A1A"/>
    <w:rsid w:val="00EB5ED0"/>
    <w:rsid w:val="00EB5FC6"/>
    <w:rsid w:val="00EB60B4"/>
    <w:rsid w:val="00EB6F4D"/>
    <w:rsid w:val="00EC00B3"/>
    <w:rsid w:val="00EC0536"/>
    <w:rsid w:val="00EC063C"/>
    <w:rsid w:val="00EC0B0D"/>
    <w:rsid w:val="00EC11A1"/>
    <w:rsid w:val="00EC1267"/>
    <w:rsid w:val="00EC1280"/>
    <w:rsid w:val="00EC1292"/>
    <w:rsid w:val="00EC1856"/>
    <w:rsid w:val="00EC1E76"/>
    <w:rsid w:val="00EC1F94"/>
    <w:rsid w:val="00EC2A27"/>
    <w:rsid w:val="00EC2B74"/>
    <w:rsid w:val="00EC3A18"/>
    <w:rsid w:val="00EC3EC9"/>
    <w:rsid w:val="00EC450F"/>
    <w:rsid w:val="00EC4887"/>
    <w:rsid w:val="00EC4E42"/>
    <w:rsid w:val="00EC53F6"/>
    <w:rsid w:val="00EC6D98"/>
    <w:rsid w:val="00EC7287"/>
    <w:rsid w:val="00EC772E"/>
    <w:rsid w:val="00EC7A2A"/>
    <w:rsid w:val="00ED0A38"/>
    <w:rsid w:val="00ED1633"/>
    <w:rsid w:val="00ED1C4C"/>
    <w:rsid w:val="00ED1C74"/>
    <w:rsid w:val="00ED269D"/>
    <w:rsid w:val="00ED28A1"/>
    <w:rsid w:val="00ED2AE6"/>
    <w:rsid w:val="00ED3166"/>
    <w:rsid w:val="00ED32FB"/>
    <w:rsid w:val="00ED34C2"/>
    <w:rsid w:val="00ED3924"/>
    <w:rsid w:val="00ED405A"/>
    <w:rsid w:val="00ED416A"/>
    <w:rsid w:val="00ED4472"/>
    <w:rsid w:val="00ED4874"/>
    <w:rsid w:val="00ED504A"/>
    <w:rsid w:val="00ED509D"/>
    <w:rsid w:val="00ED532D"/>
    <w:rsid w:val="00ED5610"/>
    <w:rsid w:val="00ED56D3"/>
    <w:rsid w:val="00ED56DA"/>
    <w:rsid w:val="00ED5C6A"/>
    <w:rsid w:val="00ED663D"/>
    <w:rsid w:val="00ED6774"/>
    <w:rsid w:val="00ED690C"/>
    <w:rsid w:val="00ED6DAF"/>
    <w:rsid w:val="00ED6EE7"/>
    <w:rsid w:val="00ED72E5"/>
    <w:rsid w:val="00ED7A91"/>
    <w:rsid w:val="00ED7B43"/>
    <w:rsid w:val="00ED7B7C"/>
    <w:rsid w:val="00EE00C9"/>
    <w:rsid w:val="00EE0639"/>
    <w:rsid w:val="00EE0812"/>
    <w:rsid w:val="00EE1611"/>
    <w:rsid w:val="00EE1C5E"/>
    <w:rsid w:val="00EE1E82"/>
    <w:rsid w:val="00EE1F65"/>
    <w:rsid w:val="00EE2125"/>
    <w:rsid w:val="00EE26E7"/>
    <w:rsid w:val="00EE31D2"/>
    <w:rsid w:val="00EE35EF"/>
    <w:rsid w:val="00EE3D67"/>
    <w:rsid w:val="00EE4044"/>
    <w:rsid w:val="00EE47EA"/>
    <w:rsid w:val="00EE4C55"/>
    <w:rsid w:val="00EE4D5B"/>
    <w:rsid w:val="00EE5188"/>
    <w:rsid w:val="00EE55ED"/>
    <w:rsid w:val="00EE5C0B"/>
    <w:rsid w:val="00EE60A4"/>
    <w:rsid w:val="00EE625A"/>
    <w:rsid w:val="00EE63BB"/>
    <w:rsid w:val="00EE6492"/>
    <w:rsid w:val="00EE64D6"/>
    <w:rsid w:val="00EE6C40"/>
    <w:rsid w:val="00EE6CAE"/>
    <w:rsid w:val="00EE6F5D"/>
    <w:rsid w:val="00EE7038"/>
    <w:rsid w:val="00EE718A"/>
    <w:rsid w:val="00EE7430"/>
    <w:rsid w:val="00EE79C4"/>
    <w:rsid w:val="00EE7B1F"/>
    <w:rsid w:val="00EE7C6A"/>
    <w:rsid w:val="00EE7E0B"/>
    <w:rsid w:val="00EF034C"/>
    <w:rsid w:val="00EF0B61"/>
    <w:rsid w:val="00EF1092"/>
    <w:rsid w:val="00EF1598"/>
    <w:rsid w:val="00EF15FC"/>
    <w:rsid w:val="00EF1A30"/>
    <w:rsid w:val="00EF1B68"/>
    <w:rsid w:val="00EF1CB4"/>
    <w:rsid w:val="00EF2224"/>
    <w:rsid w:val="00EF2250"/>
    <w:rsid w:val="00EF27F2"/>
    <w:rsid w:val="00EF2CE3"/>
    <w:rsid w:val="00EF2CF1"/>
    <w:rsid w:val="00EF2F35"/>
    <w:rsid w:val="00EF2FE0"/>
    <w:rsid w:val="00EF3159"/>
    <w:rsid w:val="00EF36CA"/>
    <w:rsid w:val="00EF39A7"/>
    <w:rsid w:val="00EF3EA4"/>
    <w:rsid w:val="00EF41AF"/>
    <w:rsid w:val="00EF4A3F"/>
    <w:rsid w:val="00EF4CD6"/>
    <w:rsid w:val="00EF4F0D"/>
    <w:rsid w:val="00EF56C1"/>
    <w:rsid w:val="00EF56DC"/>
    <w:rsid w:val="00EF5DD2"/>
    <w:rsid w:val="00EF5E8D"/>
    <w:rsid w:val="00EF603B"/>
    <w:rsid w:val="00EF6742"/>
    <w:rsid w:val="00EF6A13"/>
    <w:rsid w:val="00EF6A5B"/>
    <w:rsid w:val="00EF6A73"/>
    <w:rsid w:val="00EF6AF7"/>
    <w:rsid w:val="00EF6CEB"/>
    <w:rsid w:val="00EF7053"/>
    <w:rsid w:val="00EF716C"/>
    <w:rsid w:val="00EF740E"/>
    <w:rsid w:val="00EF7787"/>
    <w:rsid w:val="00F001A3"/>
    <w:rsid w:val="00F00D94"/>
    <w:rsid w:val="00F01287"/>
    <w:rsid w:val="00F01350"/>
    <w:rsid w:val="00F0174B"/>
    <w:rsid w:val="00F01845"/>
    <w:rsid w:val="00F01F48"/>
    <w:rsid w:val="00F02992"/>
    <w:rsid w:val="00F02E3E"/>
    <w:rsid w:val="00F0303C"/>
    <w:rsid w:val="00F030DB"/>
    <w:rsid w:val="00F0311E"/>
    <w:rsid w:val="00F036D3"/>
    <w:rsid w:val="00F04078"/>
    <w:rsid w:val="00F04B65"/>
    <w:rsid w:val="00F04C37"/>
    <w:rsid w:val="00F04E3F"/>
    <w:rsid w:val="00F052C3"/>
    <w:rsid w:val="00F05A13"/>
    <w:rsid w:val="00F05FCC"/>
    <w:rsid w:val="00F06A01"/>
    <w:rsid w:val="00F0717E"/>
    <w:rsid w:val="00F077FF"/>
    <w:rsid w:val="00F07C67"/>
    <w:rsid w:val="00F07C6B"/>
    <w:rsid w:val="00F1048F"/>
    <w:rsid w:val="00F10B8F"/>
    <w:rsid w:val="00F10BE6"/>
    <w:rsid w:val="00F10DF6"/>
    <w:rsid w:val="00F116E8"/>
    <w:rsid w:val="00F12212"/>
    <w:rsid w:val="00F123C0"/>
    <w:rsid w:val="00F1284C"/>
    <w:rsid w:val="00F12E51"/>
    <w:rsid w:val="00F131BE"/>
    <w:rsid w:val="00F132B3"/>
    <w:rsid w:val="00F13959"/>
    <w:rsid w:val="00F13F1B"/>
    <w:rsid w:val="00F1405C"/>
    <w:rsid w:val="00F14307"/>
    <w:rsid w:val="00F14308"/>
    <w:rsid w:val="00F145D6"/>
    <w:rsid w:val="00F14760"/>
    <w:rsid w:val="00F14CD3"/>
    <w:rsid w:val="00F14FB9"/>
    <w:rsid w:val="00F153DA"/>
    <w:rsid w:val="00F155CD"/>
    <w:rsid w:val="00F16365"/>
    <w:rsid w:val="00F164B0"/>
    <w:rsid w:val="00F16607"/>
    <w:rsid w:val="00F1687D"/>
    <w:rsid w:val="00F16945"/>
    <w:rsid w:val="00F16E8D"/>
    <w:rsid w:val="00F1717D"/>
    <w:rsid w:val="00F1758D"/>
    <w:rsid w:val="00F17F66"/>
    <w:rsid w:val="00F20356"/>
    <w:rsid w:val="00F20B1E"/>
    <w:rsid w:val="00F215ED"/>
    <w:rsid w:val="00F21C01"/>
    <w:rsid w:val="00F21F0A"/>
    <w:rsid w:val="00F23470"/>
    <w:rsid w:val="00F236E2"/>
    <w:rsid w:val="00F23A72"/>
    <w:rsid w:val="00F23F00"/>
    <w:rsid w:val="00F24A57"/>
    <w:rsid w:val="00F24B64"/>
    <w:rsid w:val="00F24C3A"/>
    <w:rsid w:val="00F254CE"/>
    <w:rsid w:val="00F25705"/>
    <w:rsid w:val="00F258E3"/>
    <w:rsid w:val="00F25D91"/>
    <w:rsid w:val="00F26057"/>
    <w:rsid w:val="00F26232"/>
    <w:rsid w:val="00F264BC"/>
    <w:rsid w:val="00F27353"/>
    <w:rsid w:val="00F27541"/>
    <w:rsid w:val="00F279C2"/>
    <w:rsid w:val="00F27CD9"/>
    <w:rsid w:val="00F30142"/>
    <w:rsid w:val="00F30A04"/>
    <w:rsid w:val="00F30C81"/>
    <w:rsid w:val="00F30DE3"/>
    <w:rsid w:val="00F310C2"/>
    <w:rsid w:val="00F312E1"/>
    <w:rsid w:val="00F31428"/>
    <w:rsid w:val="00F31475"/>
    <w:rsid w:val="00F316C3"/>
    <w:rsid w:val="00F317FD"/>
    <w:rsid w:val="00F3197C"/>
    <w:rsid w:val="00F3208F"/>
    <w:rsid w:val="00F32C37"/>
    <w:rsid w:val="00F32FD6"/>
    <w:rsid w:val="00F3383F"/>
    <w:rsid w:val="00F34928"/>
    <w:rsid w:val="00F349CF"/>
    <w:rsid w:val="00F349EE"/>
    <w:rsid w:val="00F35B0B"/>
    <w:rsid w:val="00F3617F"/>
    <w:rsid w:val="00F36225"/>
    <w:rsid w:val="00F364EE"/>
    <w:rsid w:val="00F3652D"/>
    <w:rsid w:val="00F368DD"/>
    <w:rsid w:val="00F37574"/>
    <w:rsid w:val="00F379BE"/>
    <w:rsid w:val="00F37F60"/>
    <w:rsid w:val="00F40273"/>
    <w:rsid w:val="00F402D9"/>
    <w:rsid w:val="00F403D4"/>
    <w:rsid w:val="00F40BFE"/>
    <w:rsid w:val="00F40E14"/>
    <w:rsid w:val="00F41337"/>
    <w:rsid w:val="00F41602"/>
    <w:rsid w:val="00F418A7"/>
    <w:rsid w:val="00F41F08"/>
    <w:rsid w:val="00F422D4"/>
    <w:rsid w:val="00F42622"/>
    <w:rsid w:val="00F4265F"/>
    <w:rsid w:val="00F42FA9"/>
    <w:rsid w:val="00F434F3"/>
    <w:rsid w:val="00F43842"/>
    <w:rsid w:val="00F43B2F"/>
    <w:rsid w:val="00F43BBB"/>
    <w:rsid w:val="00F43C4F"/>
    <w:rsid w:val="00F445C3"/>
    <w:rsid w:val="00F446CC"/>
    <w:rsid w:val="00F44B64"/>
    <w:rsid w:val="00F45700"/>
    <w:rsid w:val="00F45EDD"/>
    <w:rsid w:val="00F45F0B"/>
    <w:rsid w:val="00F45FCF"/>
    <w:rsid w:val="00F4661C"/>
    <w:rsid w:val="00F466F8"/>
    <w:rsid w:val="00F47124"/>
    <w:rsid w:val="00F47192"/>
    <w:rsid w:val="00F47AFF"/>
    <w:rsid w:val="00F5029C"/>
    <w:rsid w:val="00F503C3"/>
    <w:rsid w:val="00F50913"/>
    <w:rsid w:val="00F50996"/>
    <w:rsid w:val="00F510D0"/>
    <w:rsid w:val="00F51486"/>
    <w:rsid w:val="00F51789"/>
    <w:rsid w:val="00F51816"/>
    <w:rsid w:val="00F51B50"/>
    <w:rsid w:val="00F51EB8"/>
    <w:rsid w:val="00F52399"/>
    <w:rsid w:val="00F52C32"/>
    <w:rsid w:val="00F52D7F"/>
    <w:rsid w:val="00F5369E"/>
    <w:rsid w:val="00F540A0"/>
    <w:rsid w:val="00F54A81"/>
    <w:rsid w:val="00F54DFC"/>
    <w:rsid w:val="00F54EA7"/>
    <w:rsid w:val="00F55561"/>
    <w:rsid w:val="00F55843"/>
    <w:rsid w:val="00F55BF8"/>
    <w:rsid w:val="00F561FB"/>
    <w:rsid w:val="00F5644E"/>
    <w:rsid w:val="00F57008"/>
    <w:rsid w:val="00F571AB"/>
    <w:rsid w:val="00F57512"/>
    <w:rsid w:val="00F576D0"/>
    <w:rsid w:val="00F6016F"/>
    <w:rsid w:val="00F60346"/>
    <w:rsid w:val="00F60F54"/>
    <w:rsid w:val="00F615FC"/>
    <w:rsid w:val="00F61758"/>
    <w:rsid w:val="00F61917"/>
    <w:rsid w:val="00F61B01"/>
    <w:rsid w:val="00F61B66"/>
    <w:rsid w:val="00F61C00"/>
    <w:rsid w:val="00F61DB5"/>
    <w:rsid w:val="00F61F13"/>
    <w:rsid w:val="00F61FAF"/>
    <w:rsid w:val="00F62300"/>
    <w:rsid w:val="00F628DD"/>
    <w:rsid w:val="00F62AA9"/>
    <w:rsid w:val="00F62B5D"/>
    <w:rsid w:val="00F62D7B"/>
    <w:rsid w:val="00F62FE1"/>
    <w:rsid w:val="00F63287"/>
    <w:rsid w:val="00F63B44"/>
    <w:rsid w:val="00F63B4D"/>
    <w:rsid w:val="00F640B8"/>
    <w:rsid w:val="00F6480D"/>
    <w:rsid w:val="00F65051"/>
    <w:rsid w:val="00F6513F"/>
    <w:rsid w:val="00F654ED"/>
    <w:rsid w:val="00F65F33"/>
    <w:rsid w:val="00F66ACB"/>
    <w:rsid w:val="00F66ACC"/>
    <w:rsid w:val="00F66F23"/>
    <w:rsid w:val="00F670D3"/>
    <w:rsid w:val="00F675D3"/>
    <w:rsid w:val="00F67BB9"/>
    <w:rsid w:val="00F67CD5"/>
    <w:rsid w:val="00F67CF9"/>
    <w:rsid w:val="00F67E1C"/>
    <w:rsid w:val="00F67EA3"/>
    <w:rsid w:val="00F70465"/>
    <w:rsid w:val="00F706D2"/>
    <w:rsid w:val="00F70EDB"/>
    <w:rsid w:val="00F71152"/>
    <w:rsid w:val="00F7184C"/>
    <w:rsid w:val="00F718DA"/>
    <w:rsid w:val="00F719C9"/>
    <w:rsid w:val="00F71B11"/>
    <w:rsid w:val="00F71F6B"/>
    <w:rsid w:val="00F72072"/>
    <w:rsid w:val="00F72417"/>
    <w:rsid w:val="00F72423"/>
    <w:rsid w:val="00F72A2C"/>
    <w:rsid w:val="00F72C86"/>
    <w:rsid w:val="00F72C99"/>
    <w:rsid w:val="00F73000"/>
    <w:rsid w:val="00F73245"/>
    <w:rsid w:val="00F733AF"/>
    <w:rsid w:val="00F73961"/>
    <w:rsid w:val="00F73CD1"/>
    <w:rsid w:val="00F73D5D"/>
    <w:rsid w:val="00F744B2"/>
    <w:rsid w:val="00F75296"/>
    <w:rsid w:val="00F75719"/>
    <w:rsid w:val="00F7713A"/>
    <w:rsid w:val="00F7731D"/>
    <w:rsid w:val="00F778DA"/>
    <w:rsid w:val="00F779D2"/>
    <w:rsid w:val="00F80688"/>
    <w:rsid w:val="00F8076C"/>
    <w:rsid w:val="00F80940"/>
    <w:rsid w:val="00F80FD1"/>
    <w:rsid w:val="00F81311"/>
    <w:rsid w:val="00F813D5"/>
    <w:rsid w:val="00F815D9"/>
    <w:rsid w:val="00F81952"/>
    <w:rsid w:val="00F82624"/>
    <w:rsid w:val="00F82B8A"/>
    <w:rsid w:val="00F830B4"/>
    <w:rsid w:val="00F83309"/>
    <w:rsid w:val="00F8333F"/>
    <w:rsid w:val="00F83752"/>
    <w:rsid w:val="00F83976"/>
    <w:rsid w:val="00F83CCA"/>
    <w:rsid w:val="00F83E7E"/>
    <w:rsid w:val="00F84ED7"/>
    <w:rsid w:val="00F84F55"/>
    <w:rsid w:val="00F84F70"/>
    <w:rsid w:val="00F84FA8"/>
    <w:rsid w:val="00F86169"/>
    <w:rsid w:val="00F8694E"/>
    <w:rsid w:val="00F872B4"/>
    <w:rsid w:val="00F873D9"/>
    <w:rsid w:val="00F874CB"/>
    <w:rsid w:val="00F877D7"/>
    <w:rsid w:val="00F878CD"/>
    <w:rsid w:val="00F90E26"/>
    <w:rsid w:val="00F91025"/>
    <w:rsid w:val="00F9192F"/>
    <w:rsid w:val="00F91CD4"/>
    <w:rsid w:val="00F91D8E"/>
    <w:rsid w:val="00F92651"/>
    <w:rsid w:val="00F928E3"/>
    <w:rsid w:val="00F92A3E"/>
    <w:rsid w:val="00F92AD7"/>
    <w:rsid w:val="00F92F85"/>
    <w:rsid w:val="00F92FE6"/>
    <w:rsid w:val="00F93462"/>
    <w:rsid w:val="00F934E3"/>
    <w:rsid w:val="00F93B63"/>
    <w:rsid w:val="00F93C9B"/>
    <w:rsid w:val="00F94842"/>
    <w:rsid w:val="00F94A56"/>
    <w:rsid w:val="00F94D45"/>
    <w:rsid w:val="00F94ED3"/>
    <w:rsid w:val="00F95005"/>
    <w:rsid w:val="00F95358"/>
    <w:rsid w:val="00F9545D"/>
    <w:rsid w:val="00F96392"/>
    <w:rsid w:val="00F965C2"/>
    <w:rsid w:val="00F9671E"/>
    <w:rsid w:val="00F96812"/>
    <w:rsid w:val="00F96DFC"/>
    <w:rsid w:val="00FA000D"/>
    <w:rsid w:val="00FA0399"/>
    <w:rsid w:val="00FA0798"/>
    <w:rsid w:val="00FA0AC3"/>
    <w:rsid w:val="00FA0B08"/>
    <w:rsid w:val="00FA0B1D"/>
    <w:rsid w:val="00FA0D16"/>
    <w:rsid w:val="00FA0DDA"/>
    <w:rsid w:val="00FA0DF2"/>
    <w:rsid w:val="00FA129C"/>
    <w:rsid w:val="00FA15AE"/>
    <w:rsid w:val="00FA1996"/>
    <w:rsid w:val="00FA1A4E"/>
    <w:rsid w:val="00FA1A80"/>
    <w:rsid w:val="00FA21FD"/>
    <w:rsid w:val="00FA2744"/>
    <w:rsid w:val="00FA294C"/>
    <w:rsid w:val="00FA2D84"/>
    <w:rsid w:val="00FA327D"/>
    <w:rsid w:val="00FA3676"/>
    <w:rsid w:val="00FA3CAA"/>
    <w:rsid w:val="00FA3CB2"/>
    <w:rsid w:val="00FA3D5E"/>
    <w:rsid w:val="00FA46D5"/>
    <w:rsid w:val="00FA47C3"/>
    <w:rsid w:val="00FA4A7D"/>
    <w:rsid w:val="00FA4A95"/>
    <w:rsid w:val="00FA4BBB"/>
    <w:rsid w:val="00FA4C1A"/>
    <w:rsid w:val="00FA4D19"/>
    <w:rsid w:val="00FA5F0A"/>
    <w:rsid w:val="00FA648F"/>
    <w:rsid w:val="00FA66FD"/>
    <w:rsid w:val="00FA708C"/>
    <w:rsid w:val="00FA7182"/>
    <w:rsid w:val="00FA71BB"/>
    <w:rsid w:val="00FA7516"/>
    <w:rsid w:val="00FA7694"/>
    <w:rsid w:val="00FA7FBF"/>
    <w:rsid w:val="00FB009A"/>
    <w:rsid w:val="00FB037A"/>
    <w:rsid w:val="00FB073C"/>
    <w:rsid w:val="00FB074F"/>
    <w:rsid w:val="00FB1073"/>
    <w:rsid w:val="00FB18F0"/>
    <w:rsid w:val="00FB1B55"/>
    <w:rsid w:val="00FB24B7"/>
    <w:rsid w:val="00FB2BAF"/>
    <w:rsid w:val="00FB2BF9"/>
    <w:rsid w:val="00FB2D50"/>
    <w:rsid w:val="00FB2E00"/>
    <w:rsid w:val="00FB3043"/>
    <w:rsid w:val="00FB32EB"/>
    <w:rsid w:val="00FB3649"/>
    <w:rsid w:val="00FB3A8D"/>
    <w:rsid w:val="00FB41CE"/>
    <w:rsid w:val="00FB4CBE"/>
    <w:rsid w:val="00FB550C"/>
    <w:rsid w:val="00FB6C4A"/>
    <w:rsid w:val="00FB75F5"/>
    <w:rsid w:val="00FB76A3"/>
    <w:rsid w:val="00FB76B3"/>
    <w:rsid w:val="00FB7A5D"/>
    <w:rsid w:val="00FB7A82"/>
    <w:rsid w:val="00FB7AB9"/>
    <w:rsid w:val="00FB7D4C"/>
    <w:rsid w:val="00FB7E26"/>
    <w:rsid w:val="00FC0328"/>
    <w:rsid w:val="00FC0AD7"/>
    <w:rsid w:val="00FC1454"/>
    <w:rsid w:val="00FC2316"/>
    <w:rsid w:val="00FC2865"/>
    <w:rsid w:val="00FC2AD9"/>
    <w:rsid w:val="00FC347F"/>
    <w:rsid w:val="00FC3C8B"/>
    <w:rsid w:val="00FC44F4"/>
    <w:rsid w:val="00FC5452"/>
    <w:rsid w:val="00FC57D4"/>
    <w:rsid w:val="00FC5E8B"/>
    <w:rsid w:val="00FC65CF"/>
    <w:rsid w:val="00FC6F88"/>
    <w:rsid w:val="00FC7CE1"/>
    <w:rsid w:val="00FC7D45"/>
    <w:rsid w:val="00FD0B5F"/>
    <w:rsid w:val="00FD0E57"/>
    <w:rsid w:val="00FD13B0"/>
    <w:rsid w:val="00FD13B3"/>
    <w:rsid w:val="00FD1565"/>
    <w:rsid w:val="00FD1869"/>
    <w:rsid w:val="00FD1E31"/>
    <w:rsid w:val="00FD1EC7"/>
    <w:rsid w:val="00FD216D"/>
    <w:rsid w:val="00FD2715"/>
    <w:rsid w:val="00FD3032"/>
    <w:rsid w:val="00FD3542"/>
    <w:rsid w:val="00FD3D08"/>
    <w:rsid w:val="00FD4C2D"/>
    <w:rsid w:val="00FD4D36"/>
    <w:rsid w:val="00FD4DF3"/>
    <w:rsid w:val="00FD51AA"/>
    <w:rsid w:val="00FD5933"/>
    <w:rsid w:val="00FD5AC4"/>
    <w:rsid w:val="00FD6768"/>
    <w:rsid w:val="00FD6AE2"/>
    <w:rsid w:val="00FD7299"/>
    <w:rsid w:val="00FD78A1"/>
    <w:rsid w:val="00FD7A25"/>
    <w:rsid w:val="00FD7D4D"/>
    <w:rsid w:val="00FD7EF2"/>
    <w:rsid w:val="00FE0263"/>
    <w:rsid w:val="00FE0411"/>
    <w:rsid w:val="00FE0674"/>
    <w:rsid w:val="00FE1C06"/>
    <w:rsid w:val="00FE20A2"/>
    <w:rsid w:val="00FE31CF"/>
    <w:rsid w:val="00FE33BE"/>
    <w:rsid w:val="00FE34E3"/>
    <w:rsid w:val="00FE3524"/>
    <w:rsid w:val="00FE4025"/>
    <w:rsid w:val="00FE50B3"/>
    <w:rsid w:val="00FE555C"/>
    <w:rsid w:val="00FE57E5"/>
    <w:rsid w:val="00FE586B"/>
    <w:rsid w:val="00FE5CAF"/>
    <w:rsid w:val="00FE64F6"/>
    <w:rsid w:val="00FE665A"/>
    <w:rsid w:val="00FE6C09"/>
    <w:rsid w:val="00FE7B46"/>
    <w:rsid w:val="00FE7E42"/>
    <w:rsid w:val="00FE7F70"/>
    <w:rsid w:val="00FF059B"/>
    <w:rsid w:val="00FF0862"/>
    <w:rsid w:val="00FF0871"/>
    <w:rsid w:val="00FF1623"/>
    <w:rsid w:val="00FF24C0"/>
    <w:rsid w:val="00FF2C25"/>
    <w:rsid w:val="00FF3336"/>
    <w:rsid w:val="00FF389C"/>
    <w:rsid w:val="00FF3B32"/>
    <w:rsid w:val="00FF46D1"/>
    <w:rsid w:val="00FF4B40"/>
    <w:rsid w:val="00FF5051"/>
    <w:rsid w:val="00FF51FE"/>
    <w:rsid w:val="00FF5344"/>
    <w:rsid w:val="00FF5910"/>
    <w:rsid w:val="00FF5AA6"/>
    <w:rsid w:val="00FF5CD9"/>
    <w:rsid w:val="00FF5D77"/>
    <w:rsid w:val="00FF6141"/>
    <w:rsid w:val="00FF62BF"/>
    <w:rsid w:val="00FF67CB"/>
    <w:rsid w:val="00FF6A01"/>
    <w:rsid w:val="00FF6A7D"/>
    <w:rsid w:val="00FF6ED4"/>
    <w:rsid w:val="00FF7213"/>
    <w:rsid w:val="00FF7479"/>
    <w:rsid w:val="00FF7704"/>
    <w:rsid w:val="00FF77CD"/>
    <w:rsid w:val="00FF79A5"/>
    <w:rsid w:val="00FF7C07"/>
    <w:rsid w:val="00FF7C96"/>
    <w:rsid w:val="00FF7F65"/>
    <w:rsid w:val="01499299"/>
    <w:rsid w:val="017E9F51"/>
    <w:rsid w:val="01802529"/>
    <w:rsid w:val="01FDE12B"/>
    <w:rsid w:val="020634C0"/>
    <w:rsid w:val="0228C0E7"/>
    <w:rsid w:val="02361D47"/>
    <w:rsid w:val="024C26AC"/>
    <w:rsid w:val="024D875D"/>
    <w:rsid w:val="0264D878"/>
    <w:rsid w:val="02BA7488"/>
    <w:rsid w:val="02C251AA"/>
    <w:rsid w:val="030D84C9"/>
    <w:rsid w:val="031F395A"/>
    <w:rsid w:val="03516DC6"/>
    <w:rsid w:val="0368480C"/>
    <w:rsid w:val="0389D9F6"/>
    <w:rsid w:val="03C93046"/>
    <w:rsid w:val="03E2296B"/>
    <w:rsid w:val="03EF6DEF"/>
    <w:rsid w:val="0414DECF"/>
    <w:rsid w:val="042EC1C5"/>
    <w:rsid w:val="0431AE12"/>
    <w:rsid w:val="043B4744"/>
    <w:rsid w:val="044FBEC8"/>
    <w:rsid w:val="045D7559"/>
    <w:rsid w:val="046677E5"/>
    <w:rsid w:val="0486F836"/>
    <w:rsid w:val="049D6D1F"/>
    <w:rsid w:val="04A6B3F6"/>
    <w:rsid w:val="04C726F4"/>
    <w:rsid w:val="05462B99"/>
    <w:rsid w:val="055D2D34"/>
    <w:rsid w:val="05723164"/>
    <w:rsid w:val="05928D6A"/>
    <w:rsid w:val="05A52435"/>
    <w:rsid w:val="05AF7B8E"/>
    <w:rsid w:val="063D18E8"/>
    <w:rsid w:val="067922A7"/>
    <w:rsid w:val="06A9CE00"/>
    <w:rsid w:val="071373D4"/>
    <w:rsid w:val="071633F8"/>
    <w:rsid w:val="076EF3FB"/>
    <w:rsid w:val="07944071"/>
    <w:rsid w:val="07B6B054"/>
    <w:rsid w:val="081005AE"/>
    <w:rsid w:val="08157707"/>
    <w:rsid w:val="083A534C"/>
    <w:rsid w:val="08669A06"/>
    <w:rsid w:val="08B5B321"/>
    <w:rsid w:val="08D89B21"/>
    <w:rsid w:val="08F35657"/>
    <w:rsid w:val="092D09B1"/>
    <w:rsid w:val="092D5461"/>
    <w:rsid w:val="09358E8B"/>
    <w:rsid w:val="0957D27C"/>
    <w:rsid w:val="09846FF4"/>
    <w:rsid w:val="098E503F"/>
    <w:rsid w:val="09A779FC"/>
    <w:rsid w:val="09C3742E"/>
    <w:rsid w:val="09C7E7EF"/>
    <w:rsid w:val="09F43593"/>
    <w:rsid w:val="09F8B734"/>
    <w:rsid w:val="0A1DD2FD"/>
    <w:rsid w:val="0A5A6B8D"/>
    <w:rsid w:val="0A7B6D91"/>
    <w:rsid w:val="0AEC926D"/>
    <w:rsid w:val="0B49D579"/>
    <w:rsid w:val="0BE8988F"/>
    <w:rsid w:val="0BECDF7E"/>
    <w:rsid w:val="0C029030"/>
    <w:rsid w:val="0C27041E"/>
    <w:rsid w:val="0C66BAAA"/>
    <w:rsid w:val="0CA388EF"/>
    <w:rsid w:val="0CF3F560"/>
    <w:rsid w:val="0D385C83"/>
    <w:rsid w:val="0D5A5FCA"/>
    <w:rsid w:val="0DADA045"/>
    <w:rsid w:val="0DBD3E73"/>
    <w:rsid w:val="0DF34A22"/>
    <w:rsid w:val="0E04FE85"/>
    <w:rsid w:val="0E283AD7"/>
    <w:rsid w:val="0E54B62E"/>
    <w:rsid w:val="0E5C688E"/>
    <w:rsid w:val="0E68733B"/>
    <w:rsid w:val="0E6BC4ED"/>
    <w:rsid w:val="0E77E2FB"/>
    <w:rsid w:val="0E8DA086"/>
    <w:rsid w:val="0EC36E3B"/>
    <w:rsid w:val="0EE701A3"/>
    <w:rsid w:val="0F4205EE"/>
    <w:rsid w:val="0FD38170"/>
    <w:rsid w:val="0FE4E752"/>
    <w:rsid w:val="0FF9748D"/>
    <w:rsid w:val="10352277"/>
    <w:rsid w:val="10529E7F"/>
    <w:rsid w:val="108F1693"/>
    <w:rsid w:val="10AD159B"/>
    <w:rsid w:val="10ADE9B3"/>
    <w:rsid w:val="10DCEF8A"/>
    <w:rsid w:val="10EAD796"/>
    <w:rsid w:val="10F7EB63"/>
    <w:rsid w:val="11193D6B"/>
    <w:rsid w:val="1153207C"/>
    <w:rsid w:val="116B1DD3"/>
    <w:rsid w:val="116CAA9C"/>
    <w:rsid w:val="11956CE6"/>
    <w:rsid w:val="12335B8F"/>
    <w:rsid w:val="12939B8F"/>
    <w:rsid w:val="1393CD25"/>
    <w:rsid w:val="13C4A253"/>
    <w:rsid w:val="14241127"/>
    <w:rsid w:val="14D79D85"/>
    <w:rsid w:val="15066F71"/>
    <w:rsid w:val="159301FC"/>
    <w:rsid w:val="15BBB0E7"/>
    <w:rsid w:val="16287EBE"/>
    <w:rsid w:val="1661332C"/>
    <w:rsid w:val="16A023F0"/>
    <w:rsid w:val="16FD386E"/>
    <w:rsid w:val="170CBA29"/>
    <w:rsid w:val="173244D2"/>
    <w:rsid w:val="17463F8C"/>
    <w:rsid w:val="176C19CE"/>
    <w:rsid w:val="179155B1"/>
    <w:rsid w:val="17AF7110"/>
    <w:rsid w:val="17B5E211"/>
    <w:rsid w:val="182657B1"/>
    <w:rsid w:val="182D548F"/>
    <w:rsid w:val="1837C9F1"/>
    <w:rsid w:val="1875FE1C"/>
    <w:rsid w:val="18F60137"/>
    <w:rsid w:val="192938B4"/>
    <w:rsid w:val="19732916"/>
    <w:rsid w:val="197C02C5"/>
    <w:rsid w:val="1992E76C"/>
    <w:rsid w:val="1AB5FEA4"/>
    <w:rsid w:val="1ADD8327"/>
    <w:rsid w:val="1B394D68"/>
    <w:rsid w:val="1B5934BD"/>
    <w:rsid w:val="1B600F2B"/>
    <w:rsid w:val="1B6D63F9"/>
    <w:rsid w:val="1B9B9520"/>
    <w:rsid w:val="1BA14D1B"/>
    <w:rsid w:val="1BBDB3B6"/>
    <w:rsid w:val="1C14DD36"/>
    <w:rsid w:val="1C24C30C"/>
    <w:rsid w:val="1C54DF64"/>
    <w:rsid w:val="1C71FC39"/>
    <w:rsid w:val="1CA96FA3"/>
    <w:rsid w:val="1CB53826"/>
    <w:rsid w:val="1CCB6A2E"/>
    <w:rsid w:val="1CDC42B2"/>
    <w:rsid w:val="1CE41BC6"/>
    <w:rsid w:val="1D5DE26F"/>
    <w:rsid w:val="1DCCC032"/>
    <w:rsid w:val="1DEED531"/>
    <w:rsid w:val="1E2B592B"/>
    <w:rsid w:val="1E45D053"/>
    <w:rsid w:val="1E838E36"/>
    <w:rsid w:val="1E84F319"/>
    <w:rsid w:val="1EA2B837"/>
    <w:rsid w:val="1EBCEB8C"/>
    <w:rsid w:val="1F14DCEE"/>
    <w:rsid w:val="1F43594A"/>
    <w:rsid w:val="1F9369BD"/>
    <w:rsid w:val="1FB1BCC6"/>
    <w:rsid w:val="1FB86977"/>
    <w:rsid w:val="1FD15E42"/>
    <w:rsid w:val="201519EE"/>
    <w:rsid w:val="20229306"/>
    <w:rsid w:val="2024685B"/>
    <w:rsid w:val="207AAFA0"/>
    <w:rsid w:val="20B9BCE3"/>
    <w:rsid w:val="2113CD07"/>
    <w:rsid w:val="219A62DA"/>
    <w:rsid w:val="219AB296"/>
    <w:rsid w:val="21D88D65"/>
    <w:rsid w:val="2209CC22"/>
    <w:rsid w:val="22343AE5"/>
    <w:rsid w:val="22516698"/>
    <w:rsid w:val="22597F2F"/>
    <w:rsid w:val="228DD643"/>
    <w:rsid w:val="2298DB3F"/>
    <w:rsid w:val="22A76520"/>
    <w:rsid w:val="22DAC5B3"/>
    <w:rsid w:val="23FDC4A3"/>
    <w:rsid w:val="2408B614"/>
    <w:rsid w:val="241522EB"/>
    <w:rsid w:val="245C750A"/>
    <w:rsid w:val="2489632F"/>
    <w:rsid w:val="24AA47A3"/>
    <w:rsid w:val="24AFA9D7"/>
    <w:rsid w:val="2530E39F"/>
    <w:rsid w:val="25D3AE15"/>
    <w:rsid w:val="25DCB3C8"/>
    <w:rsid w:val="25E65A39"/>
    <w:rsid w:val="2623A189"/>
    <w:rsid w:val="263D456A"/>
    <w:rsid w:val="26547A13"/>
    <w:rsid w:val="2672C8D9"/>
    <w:rsid w:val="267BA225"/>
    <w:rsid w:val="26929C03"/>
    <w:rsid w:val="26BA0B4C"/>
    <w:rsid w:val="27544E5B"/>
    <w:rsid w:val="278127E1"/>
    <w:rsid w:val="27A99684"/>
    <w:rsid w:val="28511AFB"/>
    <w:rsid w:val="28638CCD"/>
    <w:rsid w:val="286A56B1"/>
    <w:rsid w:val="295DD66F"/>
    <w:rsid w:val="297B1640"/>
    <w:rsid w:val="298B805A"/>
    <w:rsid w:val="298ECAC1"/>
    <w:rsid w:val="29A4801B"/>
    <w:rsid w:val="29E58CA2"/>
    <w:rsid w:val="29F02C3B"/>
    <w:rsid w:val="2A2142FD"/>
    <w:rsid w:val="2A5D5386"/>
    <w:rsid w:val="2ADC4D5C"/>
    <w:rsid w:val="2B1D9045"/>
    <w:rsid w:val="2B496888"/>
    <w:rsid w:val="2B6E9B68"/>
    <w:rsid w:val="2BE1419A"/>
    <w:rsid w:val="2C29082A"/>
    <w:rsid w:val="2C9B1DCD"/>
    <w:rsid w:val="2C9E29A2"/>
    <w:rsid w:val="2CA71666"/>
    <w:rsid w:val="2CB71169"/>
    <w:rsid w:val="2CDD1E5D"/>
    <w:rsid w:val="2D6597D6"/>
    <w:rsid w:val="2DAC5B82"/>
    <w:rsid w:val="2DBEBB27"/>
    <w:rsid w:val="2DD1A87C"/>
    <w:rsid w:val="2E121C80"/>
    <w:rsid w:val="2E268390"/>
    <w:rsid w:val="2E4F239B"/>
    <w:rsid w:val="2E9AB7C3"/>
    <w:rsid w:val="2EE49AC1"/>
    <w:rsid w:val="2EED1085"/>
    <w:rsid w:val="2F1B7AB9"/>
    <w:rsid w:val="2F2302FA"/>
    <w:rsid w:val="2F2C21EB"/>
    <w:rsid w:val="2F5648C6"/>
    <w:rsid w:val="2F6F2AF9"/>
    <w:rsid w:val="2F96E7DE"/>
    <w:rsid w:val="2FF13DC0"/>
    <w:rsid w:val="3009B4B3"/>
    <w:rsid w:val="302451A1"/>
    <w:rsid w:val="3046884D"/>
    <w:rsid w:val="30493DE6"/>
    <w:rsid w:val="304A46F9"/>
    <w:rsid w:val="30745BD0"/>
    <w:rsid w:val="30777A2F"/>
    <w:rsid w:val="30E99B68"/>
    <w:rsid w:val="30EDBCFB"/>
    <w:rsid w:val="3118ABC0"/>
    <w:rsid w:val="3120F85C"/>
    <w:rsid w:val="31360897"/>
    <w:rsid w:val="314C7319"/>
    <w:rsid w:val="316CEC9E"/>
    <w:rsid w:val="31C09D70"/>
    <w:rsid w:val="31F41C75"/>
    <w:rsid w:val="3230A0DA"/>
    <w:rsid w:val="323EAC1D"/>
    <w:rsid w:val="32E15528"/>
    <w:rsid w:val="33565004"/>
    <w:rsid w:val="338ACFCC"/>
    <w:rsid w:val="339B30E7"/>
    <w:rsid w:val="339BC932"/>
    <w:rsid w:val="33C664DD"/>
    <w:rsid w:val="33DA64DD"/>
    <w:rsid w:val="33DD65F8"/>
    <w:rsid w:val="342C1C81"/>
    <w:rsid w:val="342C42F3"/>
    <w:rsid w:val="343C43C7"/>
    <w:rsid w:val="347D2F2E"/>
    <w:rsid w:val="3482E6EF"/>
    <w:rsid w:val="3495B5BB"/>
    <w:rsid w:val="34B4B955"/>
    <w:rsid w:val="34C61F69"/>
    <w:rsid w:val="34CBBDDD"/>
    <w:rsid w:val="34D57E14"/>
    <w:rsid w:val="35298C90"/>
    <w:rsid w:val="3570B1F3"/>
    <w:rsid w:val="35C5F486"/>
    <w:rsid w:val="35DB5C35"/>
    <w:rsid w:val="3622A852"/>
    <w:rsid w:val="36591C88"/>
    <w:rsid w:val="36E658AD"/>
    <w:rsid w:val="37374263"/>
    <w:rsid w:val="379612E0"/>
    <w:rsid w:val="37A43FDA"/>
    <w:rsid w:val="37BE1334"/>
    <w:rsid w:val="37C1D11F"/>
    <w:rsid w:val="37C45A63"/>
    <w:rsid w:val="3800FA24"/>
    <w:rsid w:val="3860A0B7"/>
    <w:rsid w:val="389E5BD0"/>
    <w:rsid w:val="38A77D98"/>
    <w:rsid w:val="38B0D773"/>
    <w:rsid w:val="38E2A648"/>
    <w:rsid w:val="39090663"/>
    <w:rsid w:val="39636D3B"/>
    <w:rsid w:val="3986DAC1"/>
    <w:rsid w:val="399882E3"/>
    <w:rsid w:val="39A03E75"/>
    <w:rsid w:val="39A51050"/>
    <w:rsid w:val="39A6B415"/>
    <w:rsid w:val="39AC3635"/>
    <w:rsid w:val="39E4715D"/>
    <w:rsid w:val="39E7020B"/>
    <w:rsid w:val="3A32BE32"/>
    <w:rsid w:val="3A4D2319"/>
    <w:rsid w:val="3A4EF180"/>
    <w:rsid w:val="3A5AE68A"/>
    <w:rsid w:val="3AB2397B"/>
    <w:rsid w:val="3AB5FFE9"/>
    <w:rsid w:val="3ACE0647"/>
    <w:rsid w:val="3B27F607"/>
    <w:rsid w:val="3B4C7399"/>
    <w:rsid w:val="3BC49512"/>
    <w:rsid w:val="3BD6BFE6"/>
    <w:rsid w:val="3BE18102"/>
    <w:rsid w:val="3C33F84B"/>
    <w:rsid w:val="3C64BC10"/>
    <w:rsid w:val="3CC55359"/>
    <w:rsid w:val="3CCE44B9"/>
    <w:rsid w:val="3CFAB9A8"/>
    <w:rsid w:val="3D02A5E3"/>
    <w:rsid w:val="3D80A3AF"/>
    <w:rsid w:val="3DA1F691"/>
    <w:rsid w:val="3DA4A6BF"/>
    <w:rsid w:val="3DC38BB8"/>
    <w:rsid w:val="3DCCCF65"/>
    <w:rsid w:val="3DF77A46"/>
    <w:rsid w:val="3E1B8077"/>
    <w:rsid w:val="3E3F4774"/>
    <w:rsid w:val="3E8C303E"/>
    <w:rsid w:val="3E97D8AF"/>
    <w:rsid w:val="3EC96C06"/>
    <w:rsid w:val="3EF81702"/>
    <w:rsid w:val="3F0EE95B"/>
    <w:rsid w:val="3F4E5115"/>
    <w:rsid w:val="3F711B7E"/>
    <w:rsid w:val="3F7E3159"/>
    <w:rsid w:val="3F834A26"/>
    <w:rsid w:val="3FAD870E"/>
    <w:rsid w:val="3FCCD1CA"/>
    <w:rsid w:val="4036F67F"/>
    <w:rsid w:val="404E11B8"/>
    <w:rsid w:val="404EFD64"/>
    <w:rsid w:val="405251F9"/>
    <w:rsid w:val="405F486B"/>
    <w:rsid w:val="40775693"/>
    <w:rsid w:val="409DA68B"/>
    <w:rsid w:val="40FF8DA6"/>
    <w:rsid w:val="411B6E0F"/>
    <w:rsid w:val="4168FEB5"/>
    <w:rsid w:val="41733C26"/>
    <w:rsid w:val="418B4918"/>
    <w:rsid w:val="41B0D1F3"/>
    <w:rsid w:val="41EFD373"/>
    <w:rsid w:val="41FEE493"/>
    <w:rsid w:val="4219E8B7"/>
    <w:rsid w:val="423176C2"/>
    <w:rsid w:val="42341D4F"/>
    <w:rsid w:val="427F3B22"/>
    <w:rsid w:val="43150769"/>
    <w:rsid w:val="43750BD7"/>
    <w:rsid w:val="43995989"/>
    <w:rsid w:val="43B31084"/>
    <w:rsid w:val="43B77CE5"/>
    <w:rsid w:val="43D58F9E"/>
    <w:rsid w:val="4436F8D5"/>
    <w:rsid w:val="446B6848"/>
    <w:rsid w:val="44B2223C"/>
    <w:rsid w:val="44DD6EF5"/>
    <w:rsid w:val="44DF07F4"/>
    <w:rsid w:val="452DC2D7"/>
    <w:rsid w:val="45780775"/>
    <w:rsid w:val="4606AC9D"/>
    <w:rsid w:val="461AB337"/>
    <w:rsid w:val="463DA70D"/>
    <w:rsid w:val="467F49C4"/>
    <w:rsid w:val="46A109D9"/>
    <w:rsid w:val="46DE2EDA"/>
    <w:rsid w:val="4713F094"/>
    <w:rsid w:val="47A9C545"/>
    <w:rsid w:val="47C0A999"/>
    <w:rsid w:val="47C66227"/>
    <w:rsid w:val="47F721C0"/>
    <w:rsid w:val="480BCEFF"/>
    <w:rsid w:val="483B384C"/>
    <w:rsid w:val="48A7F6CB"/>
    <w:rsid w:val="492C5C62"/>
    <w:rsid w:val="4930FF03"/>
    <w:rsid w:val="49341DCD"/>
    <w:rsid w:val="494C1A7D"/>
    <w:rsid w:val="49AF4633"/>
    <w:rsid w:val="49B79C62"/>
    <w:rsid w:val="49E26716"/>
    <w:rsid w:val="4A000A50"/>
    <w:rsid w:val="4A408623"/>
    <w:rsid w:val="4A99E54E"/>
    <w:rsid w:val="4AA9DBE4"/>
    <w:rsid w:val="4AD800AB"/>
    <w:rsid w:val="4B20FF8A"/>
    <w:rsid w:val="4B8AE756"/>
    <w:rsid w:val="4BBB3A09"/>
    <w:rsid w:val="4C0DECDF"/>
    <w:rsid w:val="4C1C2D61"/>
    <w:rsid w:val="4D17EC08"/>
    <w:rsid w:val="4D27B61C"/>
    <w:rsid w:val="4D63DE97"/>
    <w:rsid w:val="4D75C1E8"/>
    <w:rsid w:val="4D9DA129"/>
    <w:rsid w:val="4DBAF637"/>
    <w:rsid w:val="4DBB580D"/>
    <w:rsid w:val="4DBD1FEE"/>
    <w:rsid w:val="4DDDC285"/>
    <w:rsid w:val="4DFEB554"/>
    <w:rsid w:val="4E26AF95"/>
    <w:rsid w:val="4E303441"/>
    <w:rsid w:val="4E507811"/>
    <w:rsid w:val="4E51A512"/>
    <w:rsid w:val="4E5761CB"/>
    <w:rsid w:val="4E7A3647"/>
    <w:rsid w:val="4E8EDB69"/>
    <w:rsid w:val="4EA7D8B9"/>
    <w:rsid w:val="4EBD1E08"/>
    <w:rsid w:val="4F349D2D"/>
    <w:rsid w:val="4F359C1D"/>
    <w:rsid w:val="4F395FF8"/>
    <w:rsid w:val="4F43ECA0"/>
    <w:rsid w:val="4F58E664"/>
    <w:rsid w:val="4F724414"/>
    <w:rsid w:val="4F726348"/>
    <w:rsid w:val="4F7C1544"/>
    <w:rsid w:val="4FA21931"/>
    <w:rsid w:val="4FB035D0"/>
    <w:rsid w:val="4FDB46A2"/>
    <w:rsid w:val="4FE3DF24"/>
    <w:rsid w:val="4FFAAAC7"/>
    <w:rsid w:val="502F646B"/>
    <w:rsid w:val="503F17F1"/>
    <w:rsid w:val="506C787A"/>
    <w:rsid w:val="50A10A81"/>
    <w:rsid w:val="50BDBEA9"/>
    <w:rsid w:val="50F73FD6"/>
    <w:rsid w:val="51814B21"/>
    <w:rsid w:val="5211BD20"/>
    <w:rsid w:val="5217A4BD"/>
    <w:rsid w:val="521CCEBF"/>
    <w:rsid w:val="52371D9F"/>
    <w:rsid w:val="5247A524"/>
    <w:rsid w:val="527C7DB9"/>
    <w:rsid w:val="52C64C3E"/>
    <w:rsid w:val="52CB7D89"/>
    <w:rsid w:val="52E57FE3"/>
    <w:rsid w:val="52F59A03"/>
    <w:rsid w:val="5312928B"/>
    <w:rsid w:val="53456D33"/>
    <w:rsid w:val="536E455C"/>
    <w:rsid w:val="537F8007"/>
    <w:rsid w:val="53A25DBD"/>
    <w:rsid w:val="53A74BC8"/>
    <w:rsid w:val="53D22BD6"/>
    <w:rsid w:val="541B18FB"/>
    <w:rsid w:val="546CFD8A"/>
    <w:rsid w:val="5495EE69"/>
    <w:rsid w:val="54B3FA2F"/>
    <w:rsid w:val="552E841F"/>
    <w:rsid w:val="55568187"/>
    <w:rsid w:val="55919455"/>
    <w:rsid w:val="55A55C85"/>
    <w:rsid w:val="55C582C1"/>
    <w:rsid w:val="55DAB3F6"/>
    <w:rsid w:val="55DD750B"/>
    <w:rsid w:val="56228620"/>
    <w:rsid w:val="563C99D8"/>
    <w:rsid w:val="56761596"/>
    <w:rsid w:val="56870032"/>
    <w:rsid w:val="56E52BEE"/>
    <w:rsid w:val="56F1F5F7"/>
    <w:rsid w:val="57FD0CE7"/>
    <w:rsid w:val="582CBBD8"/>
    <w:rsid w:val="583F02ED"/>
    <w:rsid w:val="585B87D2"/>
    <w:rsid w:val="58814831"/>
    <w:rsid w:val="5894C5E0"/>
    <w:rsid w:val="58A26926"/>
    <w:rsid w:val="5901AD85"/>
    <w:rsid w:val="59036710"/>
    <w:rsid w:val="59351E9F"/>
    <w:rsid w:val="593C9226"/>
    <w:rsid w:val="59ACAC24"/>
    <w:rsid w:val="59AD9B1B"/>
    <w:rsid w:val="59E1C77A"/>
    <w:rsid w:val="5A090CD6"/>
    <w:rsid w:val="5A4625A0"/>
    <w:rsid w:val="5A6E5CFF"/>
    <w:rsid w:val="5A9A7C96"/>
    <w:rsid w:val="5B01E00C"/>
    <w:rsid w:val="5B152056"/>
    <w:rsid w:val="5B3979DF"/>
    <w:rsid w:val="5B511ED9"/>
    <w:rsid w:val="5B65ED4E"/>
    <w:rsid w:val="5B758ADC"/>
    <w:rsid w:val="5BF910C8"/>
    <w:rsid w:val="5C55124A"/>
    <w:rsid w:val="5CA3C9C1"/>
    <w:rsid w:val="5CB8527F"/>
    <w:rsid w:val="5CC4E963"/>
    <w:rsid w:val="5CCEB28B"/>
    <w:rsid w:val="5D674108"/>
    <w:rsid w:val="5DC93049"/>
    <w:rsid w:val="5DD216EA"/>
    <w:rsid w:val="5DDF040E"/>
    <w:rsid w:val="5DDFFC21"/>
    <w:rsid w:val="5DE1958C"/>
    <w:rsid w:val="5DFA8BD4"/>
    <w:rsid w:val="5E30FBFE"/>
    <w:rsid w:val="5E515D1D"/>
    <w:rsid w:val="5E7054A3"/>
    <w:rsid w:val="5E891673"/>
    <w:rsid w:val="5E89ED75"/>
    <w:rsid w:val="5ECB66EC"/>
    <w:rsid w:val="5ECD3BF8"/>
    <w:rsid w:val="5EE1F001"/>
    <w:rsid w:val="5F8B2BD1"/>
    <w:rsid w:val="5FAAA057"/>
    <w:rsid w:val="5FB0D8C5"/>
    <w:rsid w:val="607D4BAA"/>
    <w:rsid w:val="6083409F"/>
    <w:rsid w:val="60860642"/>
    <w:rsid w:val="60A6E73E"/>
    <w:rsid w:val="60A6F894"/>
    <w:rsid w:val="60C4DFB7"/>
    <w:rsid w:val="60E93E2D"/>
    <w:rsid w:val="60FBB8BD"/>
    <w:rsid w:val="60FC56A8"/>
    <w:rsid w:val="615DF08B"/>
    <w:rsid w:val="61663F6D"/>
    <w:rsid w:val="6225930E"/>
    <w:rsid w:val="625D6900"/>
    <w:rsid w:val="6279ECA0"/>
    <w:rsid w:val="62A4D734"/>
    <w:rsid w:val="62AC58A3"/>
    <w:rsid w:val="62AFBD28"/>
    <w:rsid w:val="62EE84B0"/>
    <w:rsid w:val="6313BF8F"/>
    <w:rsid w:val="631A77EC"/>
    <w:rsid w:val="6340C607"/>
    <w:rsid w:val="636DD159"/>
    <w:rsid w:val="647CBF45"/>
    <w:rsid w:val="64AF1663"/>
    <w:rsid w:val="650FFDD8"/>
    <w:rsid w:val="65301628"/>
    <w:rsid w:val="653120BF"/>
    <w:rsid w:val="655E695F"/>
    <w:rsid w:val="655EC2C6"/>
    <w:rsid w:val="65814F80"/>
    <w:rsid w:val="65859420"/>
    <w:rsid w:val="6591F369"/>
    <w:rsid w:val="65CC665F"/>
    <w:rsid w:val="66B1F8B9"/>
    <w:rsid w:val="6704B10B"/>
    <w:rsid w:val="67376B5E"/>
    <w:rsid w:val="67C615BB"/>
    <w:rsid w:val="67EC8520"/>
    <w:rsid w:val="68055948"/>
    <w:rsid w:val="68147BA2"/>
    <w:rsid w:val="68231FEB"/>
    <w:rsid w:val="6839D096"/>
    <w:rsid w:val="685F56F0"/>
    <w:rsid w:val="68B6729B"/>
    <w:rsid w:val="68E50E34"/>
    <w:rsid w:val="68EE2639"/>
    <w:rsid w:val="68F764EC"/>
    <w:rsid w:val="692C6514"/>
    <w:rsid w:val="69545CA3"/>
    <w:rsid w:val="69551BA6"/>
    <w:rsid w:val="696A6BDF"/>
    <w:rsid w:val="6985E1AD"/>
    <w:rsid w:val="69AD5F16"/>
    <w:rsid w:val="6A0AB182"/>
    <w:rsid w:val="6A20A41F"/>
    <w:rsid w:val="6A2A3067"/>
    <w:rsid w:val="6A3ECC11"/>
    <w:rsid w:val="6A5672C6"/>
    <w:rsid w:val="6A698EA2"/>
    <w:rsid w:val="6A9AEEE2"/>
    <w:rsid w:val="6ACDB17F"/>
    <w:rsid w:val="6B5B65C4"/>
    <w:rsid w:val="6B73ECA4"/>
    <w:rsid w:val="6B99445C"/>
    <w:rsid w:val="6BAC0603"/>
    <w:rsid w:val="6C14F361"/>
    <w:rsid w:val="6C191F44"/>
    <w:rsid w:val="6C9FB8F2"/>
    <w:rsid w:val="6CD80976"/>
    <w:rsid w:val="6D0536F3"/>
    <w:rsid w:val="6D3DBD62"/>
    <w:rsid w:val="6D566E36"/>
    <w:rsid w:val="6D9D20AF"/>
    <w:rsid w:val="6DA2AFD0"/>
    <w:rsid w:val="6E06869B"/>
    <w:rsid w:val="6E08B705"/>
    <w:rsid w:val="6E18D70C"/>
    <w:rsid w:val="6E3F810D"/>
    <w:rsid w:val="6E3F844C"/>
    <w:rsid w:val="6E5DA67A"/>
    <w:rsid w:val="6E934F56"/>
    <w:rsid w:val="6ECCAC3E"/>
    <w:rsid w:val="6F0C61E1"/>
    <w:rsid w:val="6F173C87"/>
    <w:rsid w:val="6FC7FE95"/>
    <w:rsid w:val="6FD0E337"/>
    <w:rsid w:val="6FDB75A3"/>
    <w:rsid w:val="704BE3A2"/>
    <w:rsid w:val="704D3B61"/>
    <w:rsid w:val="705AEFB0"/>
    <w:rsid w:val="70810FAE"/>
    <w:rsid w:val="709A4463"/>
    <w:rsid w:val="70D569C7"/>
    <w:rsid w:val="70ED0327"/>
    <w:rsid w:val="710FBB0A"/>
    <w:rsid w:val="71C1CD36"/>
    <w:rsid w:val="7209F44A"/>
    <w:rsid w:val="7228CE30"/>
    <w:rsid w:val="72368CD9"/>
    <w:rsid w:val="728C93D6"/>
    <w:rsid w:val="731BC03E"/>
    <w:rsid w:val="73517DF0"/>
    <w:rsid w:val="73D49DF5"/>
    <w:rsid w:val="73F8460C"/>
    <w:rsid w:val="7454C572"/>
    <w:rsid w:val="74C6E747"/>
    <w:rsid w:val="74DD97EE"/>
    <w:rsid w:val="74F97031"/>
    <w:rsid w:val="75004D50"/>
    <w:rsid w:val="75009F98"/>
    <w:rsid w:val="75686DAA"/>
    <w:rsid w:val="758DB1A9"/>
    <w:rsid w:val="759CFED7"/>
    <w:rsid w:val="75C59858"/>
    <w:rsid w:val="76189CFE"/>
    <w:rsid w:val="7654D417"/>
    <w:rsid w:val="765EA37A"/>
    <w:rsid w:val="7695952C"/>
    <w:rsid w:val="76F61A47"/>
    <w:rsid w:val="76F9D676"/>
    <w:rsid w:val="775FCB1D"/>
    <w:rsid w:val="77AA5595"/>
    <w:rsid w:val="780F3C91"/>
    <w:rsid w:val="781154EA"/>
    <w:rsid w:val="781A63F6"/>
    <w:rsid w:val="784870D7"/>
    <w:rsid w:val="7872B023"/>
    <w:rsid w:val="78852506"/>
    <w:rsid w:val="78890CED"/>
    <w:rsid w:val="78970323"/>
    <w:rsid w:val="78AB29EF"/>
    <w:rsid w:val="78C9B0DE"/>
    <w:rsid w:val="798A1346"/>
    <w:rsid w:val="79959E02"/>
    <w:rsid w:val="79989BB0"/>
    <w:rsid w:val="7998DE4D"/>
    <w:rsid w:val="79A338E8"/>
    <w:rsid w:val="79CAD94F"/>
    <w:rsid w:val="79E1C36B"/>
    <w:rsid w:val="7A0DFFF6"/>
    <w:rsid w:val="7A5636CA"/>
    <w:rsid w:val="7A5D72D4"/>
    <w:rsid w:val="7A64673D"/>
    <w:rsid w:val="7A6BF980"/>
    <w:rsid w:val="7A7F55D7"/>
    <w:rsid w:val="7A8BC5AF"/>
    <w:rsid w:val="7AA542A8"/>
    <w:rsid w:val="7B2A0995"/>
    <w:rsid w:val="7B4D3261"/>
    <w:rsid w:val="7B6CC17E"/>
    <w:rsid w:val="7B6D88F7"/>
    <w:rsid w:val="7BB55A6E"/>
    <w:rsid w:val="7BD621D5"/>
    <w:rsid w:val="7BEB5B68"/>
    <w:rsid w:val="7BEC0484"/>
    <w:rsid w:val="7BEFB20F"/>
    <w:rsid w:val="7BF6A862"/>
    <w:rsid w:val="7C44B4E8"/>
    <w:rsid w:val="7C5BC4D3"/>
    <w:rsid w:val="7C63B228"/>
    <w:rsid w:val="7C9C37FA"/>
    <w:rsid w:val="7CE94A3A"/>
    <w:rsid w:val="7DA6F01D"/>
    <w:rsid w:val="7DB59F91"/>
    <w:rsid w:val="7DCA8CAC"/>
    <w:rsid w:val="7DD5CD39"/>
    <w:rsid w:val="7DECA400"/>
    <w:rsid w:val="7E5BCD50"/>
    <w:rsid w:val="7E8ECB66"/>
    <w:rsid w:val="7E8F9D7D"/>
    <w:rsid w:val="7EA4422B"/>
    <w:rsid w:val="7EEC80D7"/>
    <w:rsid w:val="7EFD471D"/>
    <w:rsid w:val="7F4B7571"/>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33"/>
    <o:shapelayout v:ext="edit">
      <o:idmap v:ext="edit" data="1"/>
    </o:shapelayout>
  </w:shapeDefaults>
  <w:decimalSymbol w:val="."/>
  <w:listSeparator w:val=","/>
  <w14:docId w14:val="206B8483"/>
  <w15:chartTrackingRefBased/>
  <w15:docId w15:val="{21D25606-503D-4E4B-ABD8-1AF644FFD0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94013"/>
    <w:rPr>
      <w:rFonts w:ascii="Avenir Next" w:hAnsi="Avenir Next"/>
      <w:sz w:val="21"/>
    </w:rPr>
  </w:style>
  <w:style w:type="paragraph" w:styleId="Heading1">
    <w:name w:val="heading 1"/>
    <w:basedOn w:val="Normal"/>
    <w:next w:val="Normal"/>
    <w:link w:val="Heading1Char"/>
    <w:uiPriority w:val="9"/>
    <w:qFormat/>
    <w:rsid w:val="004C173E"/>
    <w:pPr>
      <w:keepNext/>
      <w:keepLines/>
      <w:pBdr>
        <w:left w:val="thickThinSmallGap" w:sz="24" w:space="4" w:color="ED7D31" w:themeColor="accent2"/>
      </w:pBdr>
      <w:spacing w:before="360" w:after="80"/>
      <w:outlineLvl w:val="0"/>
    </w:pPr>
    <w:rPr>
      <w:rFonts w:eastAsiaTheme="majorEastAsia" w:cstheme="majorBidi"/>
      <w:b/>
      <w:color w:val="000000" w:themeColor="text1"/>
      <w:sz w:val="40"/>
      <w:szCs w:val="40"/>
    </w:rPr>
  </w:style>
  <w:style w:type="paragraph" w:styleId="Heading2">
    <w:name w:val="heading 2"/>
    <w:basedOn w:val="Normal"/>
    <w:next w:val="Normal"/>
    <w:link w:val="Heading2Char"/>
    <w:uiPriority w:val="9"/>
    <w:unhideWhenUsed/>
    <w:qFormat/>
    <w:rsid w:val="003A67AE"/>
    <w:pPr>
      <w:keepNext/>
      <w:keepLines/>
      <w:spacing w:before="160" w:after="80"/>
      <w:outlineLvl w:val="1"/>
    </w:pPr>
    <w:rPr>
      <w:rFonts w:ascii="Avenir Next Demi Bold" w:eastAsiaTheme="majorEastAsia" w:hAnsi="Avenir Next Demi Bold" w:cstheme="majorBidi"/>
      <w:b/>
      <w:color w:val="000000" w:themeColor="text1"/>
      <w:sz w:val="32"/>
      <w:szCs w:val="32"/>
    </w:rPr>
  </w:style>
  <w:style w:type="paragraph" w:styleId="Heading3">
    <w:name w:val="heading 3"/>
    <w:basedOn w:val="Normal"/>
    <w:next w:val="Normal"/>
    <w:link w:val="Heading3Char"/>
    <w:uiPriority w:val="9"/>
    <w:unhideWhenUsed/>
    <w:qFormat/>
    <w:rsid w:val="0004503D"/>
    <w:pPr>
      <w:keepNext/>
      <w:keepLines/>
      <w:spacing w:before="160" w:after="80"/>
      <w:outlineLvl w:val="2"/>
    </w:pPr>
    <w:rPr>
      <w:rFonts w:ascii="Avenir Next Demi Bold" w:eastAsiaTheme="majorEastAsia" w:hAnsi="Avenir Next Demi Bold" w:cstheme="majorBidi"/>
      <w:b/>
      <w:i/>
      <w:color w:val="000000" w:themeColor="text1"/>
      <w:sz w:val="28"/>
      <w:szCs w:val="28"/>
    </w:rPr>
  </w:style>
  <w:style w:type="paragraph" w:styleId="Heading4">
    <w:name w:val="heading 4"/>
    <w:basedOn w:val="Normal"/>
    <w:next w:val="Normal"/>
    <w:link w:val="Heading4Char"/>
    <w:uiPriority w:val="9"/>
    <w:unhideWhenUsed/>
    <w:qFormat/>
    <w:rsid w:val="002A715C"/>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7429D"/>
    <w:pPr>
      <w:keepNext/>
      <w:keepLines/>
      <w:spacing w:before="80" w:after="40"/>
      <w:outlineLvl w:val="4"/>
    </w:pPr>
    <w:rPr>
      <w:rFonts w:eastAsiaTheme="majorEastAsia" w:cstheme="majorBidi"/>
      <w:i/>
      <w:color w:val="000000" w:themeColor="text1"/>
    </w:rPr>
  </w:style>
  <w:style w:type="paragraph" w:styleId="Heading6">
    <w:name w:val="heading 6"/>
    <w:basedOn w:val="Normal"/>
    <w:next w:val="Normal"/>
    <w:link w:val="Heading6Char"/>
    <w:uiPriority w:val="9"/>
    <w:semiHidden/>
    <w:unhideWhenUsed/>
    <w:qFormat/>
    <w:rsid w:val="002A715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A715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A715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A715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A715C"/>
    <w:rPr>
      <w:rFonts w:ascii="Avenir Next" w:eastAsiaTheme="majorEastAsia" w:hAnsi="Avenir Next" w:cstheme="majorBidi"/>
      <w:b/>
      <w:color w:val="000000" w:themeColor="text1"/>
      <w:sz w:val="40"/>
      <w:szCs w:val="40"/>
    </w:rPr>
  </w:style>
  <w:style w:type="character" w:customStyle="1" w:styleId="Heading2Char">
    <w:name w:val="Heading 2 Char"/>
    <w:basedOn w:val="DefaultParagraphFont"/>
    <w:link w:val="Heading2"/>
    <w:uiPriority w:val="9"/>
    <w:rsid w:val="002A715C"/>
    <w:rPr>
      <w:rFonts w:ascii="Avenir Next Demi Bold" w:eastAsiaTheme="majorEastAsia" w:hAnsi="Avenir Next Demi Bold" w:cstheme="majorBidi"/>
      <w:b/>
      <w:color w:val="000000" w:themeColor="text1"/>
      <w:sz w:val="32"/>
      <w:szCs w:val="32"/>
    </w:rPr>
  </w:style>
  <w:style w:type="character" w:customStyle="1" w:styleId="Heading3Char">
    <w:name w:val="Heading 3 Char"/>
    <w:basedOn w:val="DefaultParagraphFont"/>
    <w:link w:val="Heading3"/>
    <w:uiPriority w:val="9"/>
    <w:rsid w:val="002A715C"/>
    <w:rPr>
      <w:rFonts w:ascii="Avenir Next Demi Bold" w:eastAsiaTheme="majorEastAsia" w:hAnsi="Avenir Next Demi Bold" w:cstheme="majorBidi"/>
      <w:b/>
      <w:i/>
      <w:color w:val="000000" w:themeColor="text1"/>
      <w:sz w:val="28"/>
      <w:szCs w:val="28"/>
    </w:rPr>
  </w:style>
  <w:style w:type="character" w:customStyle="1" w:styleId="Heading4Char">
    <w:name w:val="Heading 4 Char"/>
    <w:basedOn w:val="DefaultParagraphFont"/>
    <w:link w:val="Heading4"/>
    <w:uiPriority w:val="9"/>
    <w:rsid w:val="002A715C"/>
    <w:rPr>
      <w:rFonts w:ascii="Avenir Next" w:eastAsiaTheme="majorEastAsia" w:hAnsi="Avenir Next" w:cstheme="majorBidi"/>
      <w:i/>
      <w:iCs/>
      <w:color w:val="2F5496" w:themeColor="accent1" w:themeShade="BF"/>
      <w:sz w:val="21"/>
    </w:rPr>
  </w:style>
  <w:style w:type="character" w:customStyle="1" w:styleId="Heading5Char">
    <w:name w:val="Heading 5 Char"/>
    <w:basedOn w:val="DefaultParagraphFont"/>
    <w:link w:val="Heading5"/>
    <w:uiPriority w:val="9"/>
    <w:semiHidden/>
    <w:rsid w:val="002A715C"/>
    <w:rPr>
      <w:rFonts w:ascii="Avenir Next" w:eastAsiaTheme="majorEastAsia" w:hAnsi="Avenir Next" w:cstheme="majorBidi"/>
      <w:i/>
      <w:color w:val="000000" w:themeColor="text1"/>
      <w:sz w:val="21"/>
    </w:rPr>
  </w:style>
  <w:style w:type="character" w:customStyle="1" w:styleId="Heading6Char">
    <w:name w:val="Heading 6 Char"/>
    <w:basedOn w:val="DefaultParagraphFont"/>
    <w:link w:val="Heading6"/>
    <w:uiPriority w:val="9"/>
    <w:semiHidden/>
    <w:rsid w:val="002A715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A715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A715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A715C"/>
    <w:rPr>
      <w:rFonts w:eastAsiaTheme="majorEastAsia" w:cstheme="majorBidi"/>
      <w:color w:val="272727" w:themeColor="text1" w:themeTint="D8"/>
    </w:rPr>
  </w:style>
  <w:style w:type="paragraph" w:styleId="Title">
    <w:name w:val="Title"/>
    <w:basedOn w:val="Normal"/>
    <w:next w:val="Normal"/>
    <w:link w:val="TitleChar"/>
    <w:uiPriority w:val="10"/>
    <w:qFormat/>
    <w:rsid w:val="002A715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A715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A715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A715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A715C"/>
    <w:pPr>
      <w:spacing w:before="160"/>
      <w:jc w:val="center"/>
    </w:pPr>
    <w:rPr>
      <w:i/>
      <w:iCs/>
      <w:color w:val="404040" w:themeColor="text1" w:themeTint="BF"/>
    </w:rPr>
  </w:style>
  <w:style w:type="character" w:customStyle="1" w:styleId="QuoteChar">
    <w:name w:val="Quote Char"/>
    <w:basedOn w:val="DefaultParagraphFont"/>
    <w:link w:val="Quote"/>
    <w:uiPriority w:val="29"/>
    <w:rsid w:val="002A715C"/>
    <w:rPr>
      <w:i/>
      <w:iCs/>
      <w:color w:val="404040" w:themeColor="text1" w:themeTint="BF"/>
    </w:rPr>
  </w:style>
  <w:style w:type="paragraph" w:styleId="ListParagraph">
    <w:name w:val="List Paragraph"/>
    <w:basedOn w:val="Normal"/>
    <w:uiPriority w:val="34"/>
    <w:qFormat/>
    <w:rsid w:val="002A715C"/>
    <w:pPr>
      <w:ind w:left="720"/>
      <w:contextualSpacing/>
    </w:pPr>
  </w:style>
  <w:style w:type="character" w:styleId="IntenseEmphasis">
    <w:name w:val="Intense Emphasis"/>
    <w:basedOn w:val="DefaultParagraphFont"/>
    <w:uiPriority w:val="21"/>
    <w:qFormat/>
    <w:rsid w:val="002A715C"/>
    <w:rPr>
      <w:i/>
      <w:iCs/>
      <w:color w:val="2F5496" w:themeColor="accent1" w:themeShade="BF"/>
    </w:rPr>
  </w:style>
  <w:style w:type="paragraph" w:styleId="IntenseQuote">
    <w:name w:val="Intense Quote"/>
    <w:basedOn w:val="Normal"/>
    <w:next w:val="Normal"/>
    <w:link w:val="IntenseQuoteChar"/>
    <w:uiPriority w:val="30"/>
    <w:qFormat/>
    <w:rsid w:val="002A715C"/>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A715C"/>
    <w:rPr>
      <w:i/>
      <w:iCs/>
      <w:color w:val="2F5496" w:themeColor="accent1" w:themeShade="BF"/>
    </w:rPr>
  </w:style>
  <w:style w:type="character" w:styleId="IntenseReference">
    <w:name w:val="Intense Reference"/>
    <w:basedOn w:val="DefaultParagraphFont"/>
    <w:uiPriority w:val="32"/>
    <w:qFormat/>
    <w:rsid w:val="002A715C"/>
    <w:rPr>
      <w:b/>
      <w:bCs/>
      <w:smallCaps/>
      <w:color w:val="2F5496" w:themeColor="accent1" w:themeShade="BF"/>
      <w:spacing w:val="5"/>
    </w:rPr>
  </w:style>
  <w:style w:type="character" w:styleId="Hyperlink">
    <w:name w:val="Hyperlink"/>
    <w:basedOn w:val="DefaultParagraphFont"/>
    <w:uiPriority w:val="99"/>
    <w:unhideWhenUsed/>
    <w:rsid w:val="00AA0C71"/>
    <w:rPr>
      <w:color w:val="0563C1" w:themeColor="hyperlink"/>
      <w:u w:val="single"/>
    </w:rPr>
  </w:style>
  <w:style w:type="character" w:styleId="UnresolvedMention">
    <w:name w:val="Unresolved Mention"/>
    <w:basedOn w:val="DefaultParagraphFont"/>
    <w:uiPriority w:val="99"/>
    <w:semiHidden/>
    <w:unhideWhenUsed/>
    <w:rsid w:val="00AA0C71"/>
    <w:rPr>
      <w:color w:val="605E5C"/>
      <w:shd w:val="clear" w:color="auto" w:fill="E1DFDD"/>
    </w:rPr>
  </w:style>
  <w:style w:type="character" w:styleId="CommentReference">
    <w:name w:val="annotation reference"/>
    <w:basedOn w:val="DefaultParagraphFont"/>
    <w:uiPriority w:val="99"/>
    <w:semiHidden/>
    <w:unhideWhenUsed/>
    <w:rsid w:val="004D394E"/>
    <w:rPr>
      <w:sz w:val="16"/>
      <w:szCs w:val="16"/>
    </w:rPr>
  </w:style>
  <w:style w:type="paragraph" w:styleId="CommentText">
    <w:name w:val="annotation text"/>
    <w:basedOn w:val="Normal"/>
    <w:link w:val="CommentTextChar"/>
    <w:uiPriority w:val="99"/>
    <w:unhideWhenUsed/>
    <w:rsid w:val="004D394E"/>
    <w:pPr>
      <w:spacing w:line="240" w:lineRule="auto"/>
    </w:pPr>
    <w:rPr>
      <w:sz w:val="20"/>
      <w:szCs w:val="20"/>
    </w:rPr>
  </w:style>
  <w:style w:type="character" w:customStyle="1" w:styleId="CommentTextChar">
    <w:name w:val="Comment Text Char"/>
    <w:basedOn w:val="DefaultParagraphFont"/>
    <w:link w:val="CommentText"/>
    <w:uiPriority w:val="99"/>
    <w:rsid w:val="004D394E"/>
    <w:rPr>
      <w:sz w:val="20"/>
      <w:szCs w:val="20"/>
    </w:rPr>
  </w:style>
  <w:style w:type="paragraph" w:styleId="CommentSubject">
    <w:name w:val="annotation subject"/>
    <w:basedOn w:val="CommentText"/>
    <w:next w:val="CommentText"/>
    <w:link w:val="CommentSubjectChar"/>
    <w:uiPriority w:val="99"/>
    <w:semiHidden/>
    <w:unhideWhenUsed/>
    <w:rsid w:val="004D394E"/>
    <w:rPr>
      <w:b/>
      <w:bCs/>
    </w:rPr>
  </w:style>
  <w:style w:type="character" w:customStyle="1" w:styleId="CommentSubjectChar">
    <w:name w:val="Comment Subject Char"/>
    <w:basedOn w:val="CommentTextChar"/>
    <w:link w:val="CommentSubject"/>
    <w:uiPriority w:val="99"/>
    <w:semiHidden/>
    <w:rsid w:val="004D394E"/>
    <w:rPr>
      <w:b/>
      <w:bCs/>
      <w:sz w:val="20"/>
      <w:szCs w:val="20"/>
    </w:rPr>
  </w:style>
  <w:style w:type="character" w:styleId="Mention">
    <w:name w:val="Mention"/>
    <w:basedOn w:val="DefaultParagraphFont"/>
    <w:uiPriority w:val="99"/>
    <w:unhideWhenUsed/>
    <w:rsid w:val="005E47A7"/>
    <w:rPr>
      <w:color w:val="2B579A"/>
      <w:shd w:val="clear" w:color="auto" w:fill="E1DFDD"/>
    </w:rPr>
  </w:style>
  <w:style w:type="character" w:customStyle="1" w:styleId="normaltextrun">
    <w:name w:val="normaltextrun"/>
    <w:basedOn w:val="DefaultParagraphFont"/>
    <w:rsid w:val="000C3640"/>
  </w:style>
  <w:style w:type="character" w:customStyle="1" w:styleId="eop">
    <w:name w:val="eop"/>
    <w:basedOn w:val="DefaultParagraphFont"/>
    <w:rsid w:val="000C3640"/>
  </w:style>
  <w:style w:type="table" w:styleId="TableGrid">
    <w:name w:val="Table Grid"/>
    <w:basedOn w:val="TableNormal"/>
    <w:uiPriority w:val="39"/>
    <w:rsid w:val="001873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ragraph">
    <w:name w:val="paragraph"/>
    <w:basedOn w:val="Normal"/>
    <w:rsid w:val="00334653"/>
    <w:pPr>
      <w:spacing w:before="100" w:beforeAutospacing="1" w:after="100" w:afterAutospacing="1" w:line="240" w:lineRule="auto"/>
    </w:pPr>
    <w:rPr>
      <w:rFonts w:ascii="Times New Roman" w:eastAsia="Times New Roman" w:hAnsi="Times New Roman" w:cs="Times New Roman"/>
      <w:kern w:val="0"/>
      <w:sz w:val="24"/>
      <w:szCs w:val="24"/>
      <w:lang w:eastAsia="en-CA"/>
    </w:rPr>
  </w:style>
  <w:style w:type="paragraph" w:styleId="Header">
    <w:name w:val="header"/>
    <w:basedOn w:val="Normal"/>
    <w:link w:val="HeaderChar"/>
    <w:uiPriority w:val="99"/>
    <w:unhideWhenUsed/>
    <w:rsid w:val="001862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62B5"/>
  </w:style>
  <w:style w:type="paragraph" w:styleId="Footer">
    <w:name w:val="footer"/>
    <w:basedOn w:val="Normal"/>
    <w:link w:val="FooterChar"/>
    <w:uiPriority w:val="99"/>
    <w:unhideWhenUsed/>
    <w:rsid w:val="001862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62B5"/>
  </w:style>
  <w:style w:type="paragraph" w:styleId="Caption">
    <w:name w:val="caption"/>
    <w:basedOn w:val="Normal"/>
    <w:next w:val="Normal"/>
    <w:uiPriority w:val="35"/>
    <w:unhideWhenUsed/>
    <w:qFormat/>
    <w:rsid w:val="00B57300"/>
    <w:pPr>
      <w:spacing w:after="200" w:line="240" w:lineRule="auto"/>
    </w:pPr>
    <w:rPr>
      <w:i/>
      <w:iCs/>
      <w:color w:val="000000" w:themeColor="text1"/>
      <w:sz w:val="18"/>
      <w:szCs w:val="18"/>
    </w:rPr>
  </w:style>
  <w:style w:type="table" w:styleId="PlainTable4">
    <w:name w:val="Plain Table 4"/>
    <w:basedOn w:val="TableNormal"/>
    <w:uiPriority w:val="44"/>
    <w:rsid w:val="00293A70"/>
    <w:pPr>
      <w:spacing w:after="0" w:line="240" w:lineRule="auto"/>
    </w:pPr>
    <w:rPr>
      <w:rFonts w:eastAsiaTheme="minorEastAsia"/>
      <w:kern w:val="0"/>
      <w:sz w:val="21"/>
      <w:szCs w:val="21"/>
      <w:lang w:val="en-US" w:eastAsia="ja-JP"/>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odyText">
    <w:name w:val="Body Text"/>
    <w:basedOn w:val="Normal"/>
    <w:link w:val="BodyTextChar"/>
    <w:uiPriority w:val="1"/>
    <w:qFormat/>
    <w:rsid w:val="00E26718"/>
    <w:pPr>
      <w:widowControl w:val="0"/>
      <w:autoSpaceDE w:val="0"/>
      <w:autoSpaceDN w:val="0"/>
      <w:spacing w:after="0" w:line="240" w:lineRule="auto"/>
    </w:pPr>
    <w:rPr>
      <w:rFonts w:ascii="Century Gothic" w:eastAsia="Century Gothic" w:hAnsi="Century Gothic" w:cs="Century Gothic"/>
      <w:kern w:val="0"/>
      <w:sz w:val="24"/>
      <w:szCs w:val="24"/>
      <w:lang w:val="en-US"/>
    </w:rPr>
  </w:style>
  <w:style w:type="character" w:customStyle="1" w:styleId="BodyTextChar">
    <w:name w:val="Body Text Char"/>
    <w:basedOn w:val="DefaultParagraphFont"/>
    <w:link w:val="BodyText"/>
    <w:uiPriority w:val="1"/>
    <w:rsid w:val="00E26718"/>
    <w:rPr>
      <w:rFonts w:ascii="Century Gothic" w:eastAsia="Century Gothic" w:hAnsi="Century Gothic" w:cs="Century Gothic"/>
      <w:kern w:val="0"/>
      <w:sz w:val="24"/>
      <w:szCs w:val="24"/>
      <w:lang w:val="en-US"/>
    </w:rPr>
  </w:style>
  <w:style w:type="table" w:styleId="GridTable4-Accent2">
    <w:name w:val="Grid Table 4 Accent 2"/>
    <w:basedOn w:val="TableNormal"/>
    <w:uiPriority w:val="49"/>
    <w:rsid w:val="00384B9F"/>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character" w:styleId="FollowedHyperlink">
    <w:name w:val="FollowedHyperlink"/>
    <w:basedOn w:val="DefaultParagraphFont"/>
    <w:uiPriority w:val="99"/>
    <w:semiHidden/>
    <w:unhideWhenUsed/>
    <w:rsid w:val="006F6304"/>
    <w:rPr>
      <w:color w:val="954F72" w:themeColor="followedHyperlink"/>
      <w:u w:val="single"/>
    </w:rPr>
  </w:style>
  <w:style w:type="paragraph" w:styleId="Revision">
    <w:name w:val="Revision"/>
    <w:hidden/>
    <w:uiPriority w:val="99"/>
    <w:semiHidden/>
    <w:rsid w:val="00017BC7"/>
    <w:pPr>
      <w:spacing w:after="0" w:line="240" w:lineRule="auto"/>
    </w:pPr>
    <w:rPr>
      <w:rFonts w:ascii="Avenir Next" w:hAnsi="Avenir Next"/>
      <w:sz w:val="21"/>
    </w:rPr>
  </w:style>
  <w:style w:type="character" w:styleId="PlaceholderText">
    <w:name w:val="Placeholder Text"/>
    <w:basedOn w:val="DefaultParagraphFont"/>
    <w:uiPriority w:val="99"/>
    <w:semiHidden/>
    <w:rsid w:val="00AA173D"/>
    <w:rPr>
      <w:color w:val="666666"/>
    </w:rPr>
  </w:style>
  <w:style w:type="paragraph" w:styleId="TOCHeading">
    <w:name w:val="TOC Heading"/>
    <w:basedOn w:val="Heading1"/>
    <w:next w:val="Normal"/>
    <w:uiPriority w:val="39"/>
    <w:unhideWhenUsed/>
    <w:qFormat/>
    <w:rsid w:val="00D45A62"/>
    <w:pPr>
      <w:pBdr>
        <w:left w:val="none" w:sz="0" w:space="0" w:color="auto"/>
      </w:pBdr>
      <w:spacing w:before="240" w:after="0"/>
      <w:outlineLvl w:val="9"/>
    </w:pPr>
    <w:rPr>
      <w:rFonts w:asciiTheme="majorHAnsi" w:hAnsiTheme="majorHAnsi"/>
      <w:b w:val="0"/>
      <w:color w:val="2F5496" w:themeColor="accent1" w:themeShade="BF"/>
      <w:kern w:val="0"/>
      <w:sz w:val="32"/>
      <w:szCs w:val="32"/>
      <w:lang w:val="en-US"/>
    </w:rPr>
  </w:style>
  <w:style w:type="paragraph" w:styleId="TOC1">
    <w:name w:val="toc 1"/>
    <w:basedOn w:val="Normal"/>
    <w:next w:val="Normal"/>
    <w:autoRedefine/>
    <w:uiPriority w:val="39"/>
    <w:unhideWhenUsed/>
    <w:rsid w:val="00D45A62"/>
    <w:pPr>
      <w:spacing w:after="100"/>
    </w:pPr>
  </w:style>
  <w:style w:type="paragraph" w:styleId="TOC2">
    <w:name w:val="toc 2"/>
    <w:basedOn w:val="Normal"/>
    <w:next w:val="Normal"/>
    <w:autoRedefine/>
    <w:uiPriority w:val="39"/>
    <w:unhideWhenUsed/>
    <w:rsid w:val="00D45A62"/>
    <w:pPr>
      <w:spacing w:after="100"/>
      <w:ind w:left="210"/>
    </w:pPr>
  </w:style>
  <w:style w:type="paragraph" w:styleId="TOC3">
    <w:name w:val="toc 3"/>
    <w:basedOn w:val="Normal"/>
    <w:next w:val="Normal"/>
    <w:autoRedefine/>
    <w:uiPriority w:val="39"/>
    <w:unhideWhenUsed/>
    <w:rsid w:val="00D45A62"/>
    <w:pPr>
      <w:spacing w:after="100"/>
      <w:ind w:left="420"/>
    </w:pPr>
  </w:style>
  <w:style w:type="character" w:styleId="PageNumber">
    <w:name w:val="page number"/>
    <w:basedOn w:val="DefaultParagraphFont"/>
    <w:uiPriority w:val="99"/>
    <w:semiHidden/>
    <w:unhideWhenUsed/>
    <w:rsid w:val="005C7F2B"/>
  </w:style>
  <w:style w:type="paragraph" w:styleId="Bibliography">
    <w:name w:val="Bibliography"/>
    <w:basedOn w:val="Normal"/>
    <w:next w:val="Normal"/>
    <w:uiPriority w:val="37"/>
    <w:unhideWhenUsed/>
    <w:rsid w:val="008371E4"/>
    <w:pPr>
      <w:tabs>
        <w:tab w:val="left" w:pos="384"/>
      </w:tabs>
      <w:spacing w:after="0" w:line="240" w:lineRule="auto"/>
      <w:ind w:left="384" w:hanging="384"/>
    </w:pPr>
  </w:style>
  <w:style w:type="paragraph" w:styleId="TableofFigures">
    <w:name w:val="table of figures"/>
    <w:basedOn w:val="Normal"/>
    <w:next w:val="Normal"/>
    <w:uiPriority w:val="99"/>
    <w:unhideWhenUsed/>
    <w:rsid w:val="00CF05B1"/>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115449">
      <w:bodyDiv w:val="1"/>
      <w:marLeft w:val="0"/>
      <w:marRight w:val="0"/>
      <w:marTop w:val="0"/>
      <w:marBottom w:val="0"/>
      <w:divBdr>
        <w:top w:val="none" w:sz="0" w:space="0" w:color="auto"/>
        <w:left w:val="none" w:sz="0" w:space="0" w:color="auto"/>
        <w:bottom w:val="none" w:sz="0" w:space="0" w:color="auto"/>
        <w:right w:val="none" w:sz="0" w:space="0" w:color="auto"/>
      </w:divBdr>
    </w:div>
    <w:div w:id="40710920">
      <w:bodyDiv w:val="1"/>
      <w:marLeft w:val="0"/>
      <w:marRight w:val="0"/>
      <w:marTop w:val="0"/>
      <w:marBottom w:val="0"/>
      <w:divBdr>
        <w:top w:val="none" w:sz="0" w:space="0" w:color="auto"/>
        <w:left w:val="none" w:sz="0" w:space="0" w:color="auto"/>
        <w:bottom w:val="none" w:sz="0" w:space="0" w:color="auto"/>
        <w:right w:val="none" w:sz="0" w:space="0" w:color="auto"/>
      </w:divBdr>
    </w:div>
    <w:div w:id="42484434">
      <w:bodyDiv w:val="1"/>
      <w:marLeft w:val="0"/>
      <w:marRight w:val="0"/>
      <w:marTop w:val="0"/>
      <w:marBottom w:val="0"/>
      <w:divBdr>
        <w:top w:val="none" w:sz="0" w:space="0" w:color="auto"/>
        <w:left w:val="none" w:sz="0" w:space="0" w:color="auto"/>
        <w:bottom w:val="none" w:sz="0" w:space="0" w:color="auto"/>
        <w:right w:val="none" w:sz="0" w:space="0" w:color="auto"/>
      </w:divBdr>
    </w:div>
    <w:div w:id="43213991">
      <w:bodyDiv w:val="1"/>
      <w:marLeft w:val="0"/>
      <w:marRight w:val="0"/>
      <w:marTop w:val="0"/>
      <w:marBottom w:val="0"/>
      <w:divBdr>
        <w:top w:val="none" w:sz="0" w:space="0" w:color="auto"/>
        <w:left w:val="none" w:sz="0" w:space="0" w:color="auto"/>
        <w:bottom w:val="none" w:sz="0" w:space="0" w:color="auto"/>
        <w:right w:val="none" w:sz="0" w:space="0" w:color="auto"/>
      </w:divBdr>
    </w:div>
    <w:div w:id="45027753">
      <w:bodyDiv w:val="1"/>
      <w:marLeft w:val="0"/>
      <w:marRight w:val="0"/>
      <w:marTop w:val="0"/>
      <w:marBottom w:val="0"/>
      <w:divBdr>
        <w:top w:val="none" w:sz="0" w:space="0" w:color="auto"/>
        <w:left w:val="none" w:sz="0" w:space="0" w:color="auto"/>
        <w:bottom w:val="none" w:sz="0" w:space="0" w:color="auto"/>
        <w:right w:val="none" w:sz="0" w:space="0" w:color="auto"/>
      </w:divBdr>
    </w:div>
    <w:div w:id="47463793">
      <w:bodyDiv w:val="1"/>
      <w:marLeft w:val="0"/>
      <w:marRight w:val="0"/>
      <w:marTop w:val="0"/>
      <w:marBottom w:val="0"/>
      <w:divBdr>
        <w:top w:val="none" w:sz="0" w:space="0" w:color="auto"/>
        <w:left w:val="none" w:sz="0" w:space="0" w:color="auto"/>
        <w:bottom w:val="none" w:sz="0" w:space="0" w:color="auto"/>
        <w:right w:val="none" w:sz="0" w:space="0" w:color="auto"/>
      </w:divBdr>
    </w:div>
    <w:div w:id="83113408">
      <w:bodyDiv w:val="1"/>
      <w:marLeft w:val="0"/>
      <w:marRight w:val="0"/>
      <w:marTop w:val="0"/>
      <w:marBottom w:val="0"/>
      <w:divBdr>
        <w:top w:val="none" w:sz="0" w:space="0" w:color="auto"/>
        <w:left w:val="none" w:sz="0" w:space="0" w:color="auto"/>
        <w:bottom w:val="none" w:sz="0" w:space="0" w:color="auto"/>
        <w:right w:val="none" w:sz="0" w:space="0" w:color="auto"/>
      </w:divBdr>
    </w:div>
    <w:div w:id="185796678">
      <w:bodyDiv w:val="1"/>
      <w:marLeft w:val="0"/>
      <w:marRight w:val="0"/>
      <w:marTop w:val="0"/>
      <w:marBottom w:val="0"/>
      <w:divBdr>
        <w:top w:val="none" w:sz="0" w:space="0" w:color="auto"/>
        <w:left w:val="none" w:sz="0" w:space="0" w:color="auto"/>
        <w:bottom w:val="none" w:sz="0" w:space="0" w:color="auto"/>
        <w:right w:val="none" w:sz="0" w:space="0" w:color="auto"/>
      </w:divBdr>
    </w:div>
    <w:div w:id="219831152">
      <w:bodyDiv w:val="1"/>
      <w:marLeft w:val="0"/>
      <w:marRight w:val="0"/>
      <w:marTop w:val="0"/>
      <w:marBottom w:val="0"/>
      <w:divBdr>
        <w:top w:val="none" w:sz="0" w:space="0" w:color="auto"/>
        <w:left w:val="none" w:sz="0" w:space="0" w:color="auto"/>
        <w:bottom w:val="none" w:sz="0" w:space="0" w:color="auto"/>
        <w:right w:val="none" w:sz="0" w:space="0" w:color="auto"/>
      </w:divBdr>
    </w:div>
    <w:div w:id="220482259">
      <w:bodyDiv w:val="1"/>
      <w:marLeft w:val="0"/>
      <w:marRight w:val="0"/>
      <w:marTop w:val="0"/>
      <w:marBottom w:val="0"/>
      <w:divBdr>
        <w:top w:val="none" w:sz="0" w:space="0" w:color="auto"/>
        <w:left w:val="none" w:sz="0" w:space="0" w:color="auto"/>
        <w:bottom w:val="none" w:sz="0" w:space="0" w:color="auto"/>
        <w:right w:val="none" w:sz="0" w:space="0" w:color="auto"/>
      </w:divBdr>
    </w:div>
    <w:div w:id="267280327">
      <w:bodyDiv w:val="1"/>
      <w:marLeft w:val="0"/>
      <w:marRight w:val="0"/>
      <w:marTop w:val="0"/>
      <w:marBottom w:val="0"/>
      <w:divBdr>
        <w:top w:val="none" w:sz="0" w:space="0" w:color="auto"/>
        <w:left w:val="none" w:sz="0" w:space="0" w:color="auto"/>
        <w:bottom w:val="none" w:sz="0" w:space="0" w:color="auto"/>
        <w:right w:val="none" w:sz="0" w:space="0" w:color="auto"/>
      </w:divBdr>
    </w:div>
    <w:div w:id="276331302">
      <w:bodyDiv w:val="1"/>
      <w:marLeft w:val="0"/>
      <w:marRight w:val="0"/>
      <w:marTop w:val="0"/>
      <w:marBottom w:val="0"/>
      <w:divBdr>
        <w:top w:val="none" w:sz="0" w:space="0" w:color="auto"/>
        <w:left w:val="none" w:sz="0" w:space="0" w:color="auto"/>
        <w:bottom w:val="none" w:sz="0" w:space="0" w:color="auto"/>
        <w:right w:val="none" w:sz="0" w:space="0" w:color="auto"/>
      </w:divBdr>
    </w:div>
    <w:div w:id="286594210">
      <w:bodyDiv w:val="1"/>
      <w:marLeft w:val="0"/>
      <w:marRight w:val="0"/>
      <w:marTop w:val="0"/>
      <w:marBottom w:val="0"/>
      <w:divBdr>
        <w:top w:val="none" w:sz="0" w:space="0" w:color="auto"/>
        <w:left w:val="none" w:sz="0" w:space="0" w:color="auto"/>
        <w:bottom w:val="none" w:sz="0" w:space="0" w:color="auto"/>
        <w:right w:val="none" w:sz="0" w:space="0" w:color="auto"/>
      </w:divBdr>
    </w:div>
    <w:div w:id="319042522">
      <w:bodyDiv w:val="1"/>
      <w:marLeft w:val="0"/>
      <w:marRight w:val="0"/>
      <w:marTop w:val="0"/>
      <w:marBottom w:val="0"/>
      <w:divBdr>
        <w:top w:val="none" w:sz="0" w:space="0" w:color="auto"/>
        <w:left w:val="none" w:sz="0" w:space="0" w:color="auto"/>
        <w:bottom w:val="none" w:sz="0" w:space="0" w:color="auto"/>
        <w:right w:val="none" w:sz="0" w:space="0" w:color="auto"/>
      </w:divBdr>
      <w:divsChild>
        <w:div w:id="1608462975">
          <w:marLeft w:val="0"/>
          <w:marRight w:val="0"/>
          <w:marTop w:val="0"/>
          <w:marBottom w:val="0"/>
          <w:divBdr>
            <w:top w:val="none" w:sz="0" w:space="0" w:color="auto"/>
            <w:left w:val="none" w:sz="0" w:space="0" w:color="auto"/>
            <w:bottom w:val="none" w:sz="0" w:space="0" w:color="auto"/>
            <w:right w:val="none" w:sz="0" w:space="0" w:color="auto"/>
          </w:divBdr>
          <w:divsChild>
            <w:div w:id="855778362">
              <w:marLeft w:val="0"/>
              <w:marRight w:val="0"/>
              <w:marTop w:val="0"/>
              <w:marBottom w:val="0"/>
              <w:divBdr>
                <w:top w:val="none" w:sz="0" w:space="0" w:color="auto"/>
                <w:left w:val="none" w:sz="0" w:space="0" w:color="auto"/>
                <w:bottom w:val="none" w:sz="0" w:space="0" w:color="auto"/>
                <w:right w:val="none" w:sz="0" w:space="0" w:color="auto"/>
              </w:divBdr>
              <w:divsChild>
                <w:div w:id="1093548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4754147">
          <w:marLeft w:val="0"/>
          <w:marRight w:val="0"/>
          <w:marTop w:val="0"/>
          <w:marBottom w:val="0"/>
          <w:divBdr>
            <w:top w:val="none" w:sz="0" w:space="0" w:color="auto"/>
            <w:left w:val="none" w:sz="0" w:space="0" w:color="auto"/>
            <w:bottom w:val="none" w:sz="0" w:space="0" w:color="auto"/>
            <w:right w:val="none" w:sz="0" w:space="0" w:color="auto"/>
          </w:divBdr>
          <w:divsChild>
            <w:div w:id="1553300364">
              <w:marLeft w:val="0"/>
              <w:marRight w:val="0"/>
              <w:marTop w:val="0"/>
              <w:marBottom w:val="0"/>
              <w:divBdr>
                <w:top w:val="none" w:sz="0" w:space="0" w:color="auto"/>
                <w:left w:val="none" w:sz="0" w:space="0" w:color="auto"/>
                <w:bottom w:val="none" w:sz="0" w:space="0" w:color="auto"/>
                <w:right w:val="none" w:sz="0" w:space="0" w:color="auto"/>
              </w:divBdr>
              <w:divsChild>
                <w:div w:id="866068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641441">
          <w:marLeft w:val="0"/>
          <w:marRight w:val="0"/>
          <w:marTop w:val="0"/>
          <w:marBottom w:val="0"/>
          <w:divBdr>
            <w:top w:val="none" w:sz="0" w:space="0" w:color="auto"/>
            <w:left w:val="none" w:sz="0" w:space="0" w:color="auto"/>
            <w:bottom w:val="none" w:sz="0" w:space="0" w:color="auto"/>
            <w:right w:val="none" w:sz="0" w:space="0" w:color="auto"/>
          </w:divBdr>
          <w:divsChild>
            <w:div w:id="2137017339">
              <w:marLeft w:val="0"/>
              <w:marRight w:val="0"/>
              <w:marTop w:val="0"/>
              <w:marBottom w:val="0"/>
              <w:divBdr>
                <w:top w:val="none" w:sz="0" w:space="0" w:color="auto"/>
                <w:left w:val="none" w:sz="0" w:space="0" w:color="auto"/>
                <w:bottom w:val="none" w:sz="0" w:space="0" w:color="auto"/>
                <w:right w:val="none" w:sz="0" w:space="0" w:color="auto"/>
              </w:divBdr>
              <w:divsChild>
                <w:div w:id="1351252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633184">
      <w:bodyDiv w:val="1"/>
      <w:marLeft w:val="0"/>
      <w:marRight w:val="0"/>
      <w:marTop w:val="0"/>
      <w:marBottom w:val="0"/>
      <w:divBdr>
        <w:top w:val="none" w:sz="0" w:space="0" w:color="auto"/>
        <w:left w:val="none" w:sz="0" w:space="0" w:color="auto"/>
        <w:bottom w:val="none" w:sz="0" w:space="0" w:color="auto"/>
        <w:right w:val="none" w:sz="0" w:space="0" w:color="auto"/>
      </w:divBdr>
    </w:div>
    <w:div w:id="377973532">
      <w:bodyDiv w:val="1"/>
      <w:marLeft w:val="0"/>
      <w:marRight w:val="0"/>
      <w:marTop w:val="0"/>
      <w:marBottom w:val="0"/>
      <w:divBdr>
        <w:top w:val="none" w:sz="0" w:space="0" w:color="auto"/>
        <w:left w:val="none" w:sz="0" w:space="0" w:color="auto"/>
        <w:bottom w:val="none" w:sz="0" w:space="0" w:color="auto"/>
        <w:right w:val="none" w:sz="0" w:space="0" w:color="auto"/>
      </w:divBdr>
    </w:div>
    <w:div w:id="390542914">
      <w:bodyDiv w:val="1"/>
      <w:marLeft w:val="0"/>
      <w:marRight w:val="0"/>
      <w:marTop w:val="0"/>
      <w:marBottom w:val="0"/>
      <w:divBdr>
        <w:top w:val="none" w:sz="0" w:space="0" w:color="auto"/>
        <w:left w:val="none" w:sz="0" w:space="0" w:color="auto"/>
        <w:bottom w:val="none" w:sz="0" w:space="0" w:color="auto"/>
        <w:right w:val="none" w:sz="0" w:space="0" w:color="auto"/>
      </w:divBdr>
    </w:div>
    <w:div w:id="407309750">
      <w:bodyDiv w:val="1"/>
      <w:marLeft w:val="0"/>
      <w:marRight w:val="0"/>
      <w:marTop w:val="0"/>
      <w:marBottom w:val="0"/>
      <w:divBdr>
        <w:top w:val="none" w:sz="0" w:space="0" w:color="auto"/>
        <w:left w:val="none" w:sz="0" w:space="0" w:color="auto"/>
        <w:bottom w:val="none" w:sz="0" w:space="0" w:color="auto"/>
        <w:right w:val="none" w:sz="0" w:space="0" w:color="auto"/>
      </w:divBdr>
    </w:div>
    <w:div w:id="413211591">
      <w:bodyDiv w:val="1"/>
      <w:marLeft w:val="0"/>
      <w:marRight w:val="0"/>
      <w:marTop w:val="0"/>
      <w:marBottom w:val="0"/>
      <w:divBdr>
        <w:top w:val="none" w:sz="0" w:space="0" w:color="auto"/>
        <w:left w:val="none" w:sz="0" w:space="0" w:color="auto"/>
        <w:bottom w:val="none" w:sz="0" w:space="0" w:color="auto"/>
        <w:right w:val="none" w:sz="0" w:space="0" w:color="auto"/>
      </w:divBdr>
    </w:div>
    <w:div w:id="438717522">
      <w:bodyDiv w:val="1"/>
      <w:marLeft w:val="0"/>
      <w:marRight w:val="0"/>
      <w:marTop w:val="0"/>
      <w:marBottom w:val="0"/>
      <w:divBdr>
        <w:top w:val="none" w:sz="0" w:space="0" w:color="auto"/>
        <w:left w:val="none" w:sz="0" w:space="0" w:color="auto"/>
        <w:bottom w:val="none" w:sz="0" w:space="0" w:color="auto"/>
        <w:right w:val="none" w:sz="0" w:space="0" w:color="auto"/>
      </w:divBdr>
    </w:div>
    <w:div w:id="502431721">
      <w:bodyDiv w:val="1"/>
      <w:marLeft w:val="0"/>
      <w:marRight w:val="0"/>
      <w:marTop w:val="0"/>
      <w:marBottom w:val="0"/>
      <w:divBdr>
        <w:top w:val="none" w:sz="0" w:space="0" w:color="auto"/>
        <w:left w:val="none" w:sz="0" w:space="0" w:color="auto"/>
        <w:bottom w:val="none" w:sz="0" w:space="0" w:color="auto"/>
        <w:right w:val="none" w:sz="0" w:space="0" w:color="auto"/>
      </w:divBdr>
    </w:div>
    <w:div w:id="533739799">
      <w:bodyDiv w:val="1"/>
      <w:marLeft w:val="0"/>
      <w:marRight w:val="0"/>
      <w:marTop w:val="0"/>
      <w:marBottom w:val="0"/>
      <w:divBdr>
        <w:top w:val="none" w:sz="0" w:space="0" w:color="auto"/>
        <w:left w:val="none" w:sz="0" w:space="0" w:color="auto"/>
        <w:bottom w:val="none" w:sz="0" w:space="0" w:color="auto"/>
        <w:right w:val="none" w:sz="0" w:space="0" w:color="auto"/>
      </w:divBdr>
    </w:div>
    <w:div w:id="723330662">
      <w:bodyDiv w:val="1"/>
      <w:marLeft w:val="0"/>
      <w:marRight w:val="0"/>
      <w:marTop w:val="0"/>
      <w:marBottom w:val="0"/>
      <w:divBdr>
        <w:top w:val="none" w:sz="0" w:space="0" w:color="auto"/>
        <w:left w:val="none" w:sz="0" w:space="0" w:color="auto"/>
        <w:bottom w:val="none" w:sz="0" w:space="0" w:color="auto"/>
        <w:right w:val="none" w:sz="0" w:space="0" w:color="auto"/>
      </w:divBdr>
    </w:div>
    <w:div w:id="744647912">
      <w:bodyDiv w:val="1"/>
      <w:marLeft w:val="0"/>
      <w:marRight w:val="0"/>
      <w:marTop w:val="0"/>
      <w:marBottom w:val="0"/>
      <w:divBdr>
        <w:top w:val="none" w:sz="0" w:space="0" w:color="auto"/>
        <w:left w:val="none" w:sz="0" w:space="0" w:color="auto"/>
        <w:bottom w:val="none" w:sz="0" w:space="0" w:color="auto"/>
        <w:right w:val="none" w:sz="0" w:space="0" w:color="auto"/>
      </w:divBdr>
    </w:div>
    <w:div w:id="762846863">
      <w:bodyDiv w:val="1"/>
      <w:marLeft w:val="0"/>
      <w:marRight w:val="0"/>
      <w:marTop w:val="0"/>
      <w:marBottom w:val="0"/>
      <w:divBdr>
        <w:top w:val="none" w:sz="0" w:space="0" w:color="auto"/>
        <w:left w:val="none" w:sz="0" w:space="0" w:color="auto"/>
        <w:bottom w:val="none" w:sz="0" w:space="0" w:color="auto"/>
        <w:right w:val="none" w:sz="0" w:space="0" w:color="auto"/>
      </w:divBdr>
    </w:div>
    <w:div w:id="776562056">
      <w:bodyDiv w:val="1"/>
      <w:marLeft w:val="0"/>
      <w:marRight w:val="0"/>
      <w:marTop w:val="0"/>
      <w:marBottom w:val="0"/>
      <w:divBdr>
        <w:top w:val="none" w:sz="0" w:space="0" w:color="auto"/>
        <w:left w:val="none" w:sz="0" w:space="0" w:color="auto"/>
        <w:bottom w:val="none" w:sz="0" w:space="0" w:color="auto"/>
        <w:right w:val="none" w:sz="0" w:space="0" w:color="auto"/>
      </w:divBdr>
    </w:div>
    <w:div w:id="782309505">
      <w:bodyDiv w:val="1"/>
      <w:marLeft w:val="0"/>
      <w:marRight w:val="0"/>
      <w:marTop w:val="0"/>
      <w:marBottom w:val="0"/>
      <w:divBdr>
        <w:top w:val="none" w:sz="0" w:space="0" w:color="auto"/>
        <w:left w:val="none" w:sz="0" w:space="0" w:color="auto"/>
        <w:bottom w:val="none" w:sz="0" w:space="0" w:color="auto"/>
        <w:right w:val="none" w:sz="0" w:space="0" w:color="auto"/>
      </w:divBdr>
      <w:divsChild>
        <w:div w:id="221332498">
          <w:marLeft w:val="0"/>
          <w:marRight w:val="0"/>
          <w:marTop w:val="0"/>
          <w:marBottom w:val="0"/>
          <w:divBdr>
            <w:top w:val="none" w:sz="0" w:space="0" w:color="auto"/>
            <w:left w:val="none" w:sz="0" w:space="0" w:color="auto"/>
            <w:bottom w:val="none" w:sz="0" w:space="0" w:color="auto"/>
            <w:right w:val="none" w:sz="0" w:space="0" w:color="auto"/>
          </w:divBdr>
          <w:divsChild>
            <w:div w:id="959191229">
              <w:marLeft w:val="0"/>
              <w:marRight w:val="0"/>
              <w:marTop w:val="0"/>
              <w:marBottom w:val="0"/>
              <w:divBdr>
                <w:top w:val="none" w:sz="0" w:space="0" w:color="auto"/>
                <w:left w:val="none" w:sz="0" w:space="0" w:color="auto"/>
                <w:bottom w:val="none" w:sz="0" w:space="0" w:color="auto"/>
                <w:right w:val="none" w:sz="0" w:space="0" w:color="auto"/>
              </w:divBdr>
            </w:div>
          </w:divsChild>
        </w:div>
        <w:div w:id="240877213">
          <w:marLeft w:val="0"/>
          <w:marRight w:val="0"/>
          <w:marTop w:val="0"/>
          <w:marBottom w:val="0"/>
          <w:divBdr>
            <w:top w:val="none" w:sz="0" w:space="0" w:color="auto"/>
            <w:left w:val="none" w:sz="0" w:space="0" w:color="auto"/>
            <w:bottom w:val="none" w:sz="0" w:space="0" w:color="auto"/>
            <w:right w:val="none" w:sz="0" w:space="0" w:color="auto"/>
          </w:divBdr>
          <w:divsChild>
            <w:div w:id="1747338428">
              <w:marLeft w:val="0"/>
              <w:marRight w:val="0"/>
              <w:marTop w:val="0"/>
              <w:marBottom w:val="0"/>
              <w:divBdr>
                <w:top w:val="none" w:sz="0" w:space="0" w:color="auto"/>
                <w:left w:val="none" w:sz="0" w:space="0" w:color="auto"/>
                <w:bottom w:val="none" w:sz="0" w:space="0" w:color="auto"/>
                <w:right w:val="none" w:sz="0" w:space="0" w:color="auto"/>
              </w:divBdr>
            </w:div>
          </w:divsChild>
        </w:div>
        <w:div w:id="319699259">
          <w:marLeft w:val="0"/>
          <w:marRight w:val="0"/>
          <w:marTop w:val="0"/>
          <w:marBottom w:val="0"/>
          <w:divBdr>
            <w:top w:val="none" w:sz="0" w:space="0" w:color="auto"/>
            <w:left w:val="none" w:sz="0" w:space="0" w:color="auto"/>
            <w:bottom w:val="none" w:sz="0" w:space="0" w:color="auto"/>
            <w:right w:val="none" w:sz="0" w:space="0" w:color="auto"/>
          </w:divBdr>
          <w:divsChild>
            <w:div w:id="1582251997">
              <w:marLeft w:val="0"/>
              <w:marRight w:val="0"/>
              <w:marTop w:val="0"/>
              <w:marBottom w:val="0"/>
              <w:divBdr>
                <w:top w:val="none" w:sz="0" w:space="0" w:color="auto"/>
                <w:left w:val="none" w:sz="0" w:space="0" w:color="auto"/>
                <w:bottom w:val="none" w:sz="0" w:space="0" w:color="auto"/>
                <w:right w:val="none" w:sz="0" w:space="0" w:color="auto"/>
              </w:divBdr>
            </w:div>
          </w:divsChild>
        </w:div>
        <w:div w:id="377123248">
          <w:marLeft w:val="0"/>
          <w:marRight w:val="0"/>
          <w:marTop w:val="0"/>
          <w:marBottom w:val="0"/>
          <w:divBdr>
            <w:top w:val="none" w:sz="0" w:space="0" w:color="auto"/>
            <w:left w:val="none" w:sz="0" w:space="0" w:color="auto"/>
            <w:bottom w:val="none" w:sz="0" w:space="0" w:color="auto"/>
            <w:right w:val="none" w:sz="0" w:space="0" w:color="auto"/>
          </w:divBdr>
          <w:divsChild>
            <w:div w:id="249236238">
              <w:marLeft w:val="0"/>
              <w:marRight w:val="0"/>
              <w:marTop w:val="0"/>
              <w:marBottom w:val="0"/>
              <w:divBdr>
                <w:top w:val="none" w:sz="0" w:space="0" w:color="auto"/>
                <w:left w:val="none" w:sz="0" w:space="0" w:color="auto"/>
                <w:bottom w:val="none" w:sz="0" w:space="0" w:color="auto"/>
                <w:right w:val="none" w:sz="0" w:space="0" w:color="auto"/>
              </w:divBdr>
            </w:div>
          </w:divsChild>
        </w:div>
        <w:div w:id="408889741">
          <w:marLeft w:val="0"/>
          <w:marRight w:val="0"/>
          <w:marTop w:val="0"/>
          <w:marBottom w:val="0"/>
          <w:divBdr>
            <w:top w:val="none" w:sz="0" w:space="0" w:color="auto"/>
            <w:left w:val="none" w:sz="0" w:space="0" w:color="auto"/>
            <w:bottom w:val="none" w:sz="0" w:space="0" w:color="auto"/>
            <w:right w:val="none" w:sz="0" w:space="0" w:color="auto"/>
          </w:divBdr>
          <w:divsChild>
            <w:div w:id="565143283">
              <w:marLeft w:val="0"/>
              <w:marRight w:val="0"/>
              <w:marTop w:val="0"/>
              <w:marBottom w:val="0"/>
              <w:divBdr>
                <w:top w:val="none" w:sz="0" w:space="0" w:color="auto"/>
                <w:left w:val="none" w:sz="0" w:space="0" w:color="auto"/>
                <w:bottom w:val="none" w:sz="0" w:space="0" w:color="auto"/>
                <w:right w:val="none" w:sz="0" w:space="0" w:color="auto"/>
              </w:divBdr>
            </w:div>
          </w:divsChild>
        </w:div>
        <w:div w:id="600454052">
          <w:marLeft w:val="0"/>
          <w:marRight w:val="0"/>
          <w:marTop w:val="0"/>
          <w:marBottom w:val="0"/>
          <w:divBdr>
            <w:top w:val="none" w:sz="0" w:space="0" w:color="auto"/>
            <w:left w:val="none" w:sz="0" w:space="0" w:color="auto"/>
            <w:bottom w:val="none" w:sz="0" w:space="0" w:color="auto"/>
            <w:right w:val="none" w:sz="0" w:space="0" w:color="auto"/>
          </w:divBdr>
          <w:divsChild>
            <w:div w:id="2072533503">
              <w:marLeft w:val="0"/>
              <w:marRight w:val="0"/>
              <w:marTop w:val="0"/>
              <w:marBottom w:val="0"/>
              <w:divBdr>
                <w:top w:val="none" w:sz="0" w:space="0" w:color="auto"/>
                <w:left w:val="none" w:sz="0" w:space="0" w:color="auto"/>
                <w:bottom w:val="none" w:sz="0" w:space="0" w:color="auto"/>
                <w:right w:val="none" w:sz="0" w:space="0" w:color="auto"/>
              </w:divBdr>
            </w:div>
          </w:divsChild>
        </w:div>
        <w:div w:id="613365973">
          <w:marLeft w:val="0"/>
          <w:marRight w:val="0"/>
          <w:marTop w:val="0"/>
          <w:marBottom w:val="0"/>
          <w:divBdr>
            <w:top w:val="none" w:sz="0" w:space="0" w:color="auto"/>
            <w:left w:val="none" w:sz="0" w:space="0" w:color="auto"/>
            <w:bottom w:val="none" w:sz="0" w:space="0" w:color="auto"/>
            <w:right w:val="none" w:sz="0" w:space="0" w:color="auto"/>
          </w:divBdr>
          <w:divsChild>
            <w:div w:id="410615527">
              <w:marLeft w:val="0"/>
              <w:marRight w:val="0"/>
              <w:marTop w:val="0"/>
              <w:marBottom w:val="0"/>
              <w:divBdr>
                <w:top w:val="none" w:sz="0" w:space="0" w:color="auto"/>
                <w:left w:val="none" w:sz="0" w:space="0" w:color="auto"/>
                <w:bottom w:val="none" w:sz="0" w:space="0" w:color="auto"/>
                <w:right w:val="none" w:sz="0" w:space="0" w:color="auto"/>
              </w:divBdr>
            </w:div>
          </w:divsChild>
        </w:div>
        <w:div w:id="732198069">
          <w:marLeft w:val="0"/>
          <w:marRight w:val="0"/>
          <w:marTop w:val="0"/>
          <w:marBottom w:val="0"/>
          <w:divBdr>
            <w:top w:val="none" w:sz="0" w:space="0" w:color="auto"/>
            <w:left w:val="none" w:sz="0" w:space="0" w:color="auto"/>
            <w:bottom w:val="none" w:sz="0" w:space="0" w:color="auto"/>
            <w:right w:val="none" w:sz="0" w:space="0" w:color="auto"/>
          </w:divBdr>
          <w:divsChild>
            <w:div w:id="756832116">
              <w:marLeft w:val="0"/>
              <w:marRight w:val="0"/>
              <w:marTop w:val="0"/>
              <w:marBottom w:val="0"/>
              <w:divBdr>
                <w:top w:val="none" w:sz="0" w:space="0" w:color="auto"/>
                <w:left w:val="none" w:sz="0" w:space="0" w:color="auto"/>
                <w:bottom w:val="none" w:sz="0" w:space="0" w:color="auto"/>
                <w:right w:val="none" w:sz="0" w:space="0" w:color="auto"/>
              </w:divBdr>
            </w:div>
          </w:divsChild>
        </w:div>
        <w:div w:id="962999505">
          <w:marLeft w:val="0"/>
          <w:marRight w:val="0"/>
          <w:marTop w:val="0"/>
          <w:marBottom w:val="0"/>
          <w:divBdr>
            <w:top w:val="none" w:sz="0" w:space="0" w:color="auto"/>
            <w:left w:val="none" w:sz="0" w:space="0" w:color="auto"/>
            <w:bottom w:val="none" w:sz="0" w:space="0" w:color="auto"/>
            <w:right w:val="none" w:sz="0" w:space="0" w:color="auto"/>
          </w:divBdr>
          <w:divsChild>
            <w:div w:id="974600708">
              <w:marLeft w:val="0"/>
              <w:marRight w:val="0"/>
              <w:marTop w:val="0"/>
              <w:marBottom w:val="0"/>
              <w:divBdr>
                <w:top w:val="none" w:sz="0" w:space="0" w:color="auto"/>
                <w:left w:val="none" w:sz="0" w:space="0" w:color="auto"/>
                <w:bottom w:val="none" w:sz="0" w:space="0" w:color="auto"/>
                <w:right w:val="none" w:sz="0" w:space="0" w:color="auto"/>
              </w:divBdr>
            </w:div>
          </w:divsChild>
        </w:div>
        <w:div w:id="1140532993">
          <w:marLeft w:val="0"/>
          <w:marRight w:val="0"/>
          <w:marTop w:val="0"/>
          <w:marBottom w:val="0"/>
          <w:divBdr>
            <w:top w:val="none" w:sz="0" w:space="0" w:color="auto"/>
            <w:left w:val="none" w:sz="0" w:space="0" w:color="auto"/>
            <w:bottom w:val="none" w:sz="0" w:space="0" w:color="auto"/>
            <w:right w:val="none" w:sz="0" w:space="0" w:color="auto"/>
          </w:divBdr>
          <w:divsChild>
            <w:div w:id="1796211971">
              <w:marLeft w:val="0"/>
              <w:marRight w:val="0"/>
              <w:marTop w:val="0"/>
              <w:marBottom w:val="0"/>
              <w:divBdr>
                <w:top w:val="none" w:sz="0" w:space="0" w:color="auto"/>
                <w:left w:val="none" w:sz="0" w:space="0" w:color="auto"/>
                <w:bottom w:val="none" w:sz="0" w:space="0" w:color="auto"/>
                <w:right w:val="none" w:sz="0" w:space="0" w:color="auto"/>
              </w:divBdr>
            </w:div>
          </w:divsChild>
        </w:div>
        <w:div w:id="1219588456">
          <w:marLeft w:val="0"/>
          <w:marRight w:val="0"/>
          <w:marTop w:val="0"/>
          <w:marBottom w:val="0"/>
          <w:divBdr>
            <w:top w:val="none" w:sz="0" w:space="0" w:color="auto"/>
            <w:left w:val="none" w:sz="0" w:space="0" w:color="auto"/>
            <w:bottom w:val="none" w:sz="0" w:space="0" w:color="auto"/>
            <w:right w:val="none" w:sz="0" w:space="0" w:color="auto"/>
          </w:divBdr>
          <w:divsChild>
            <w:div w:id="1168978492">
              <w:marLeft w:val="0"/>
              <w:marRight w:val="0"/>
              <w:marTop w:val="0"/>
              <w:marBottom w:val="0"/>
              <w:divBdr>
                <w:top w:val="none" w:sz="0" w:space="0" w:color="auto"/>
                <w:left w:val="none" w:sz="0" w:space="0" w:color="auto"/>
                <w:bottom w:val="none" w:sz="0" w:space="0" w:color="auto"/>
                <w:right w:val="none" w:sz="0" w:space="0" w:color="auto"/>
              </w:divBdr>
            </w:div>
          </w:divsChild>
        </w:div>
        <w:div w:id="1547596694">
          <w:marLeft w:val="0"/>
          <w:marRight w:val="0"/>
          <w:marTop w:val="0"/>
          <w:marBottom w:val="0"/>
          <w:divBdr>
            <w:top w:val="none" w:sz="0" w:space="0" w:color="auto"/>
            <w:left w:val="none" w:sz="0" w:space="0" w:color="auto"/>
            <w:bottom w:val="none" w:sz="0" w:space="0" w:color="auto"/>
            <w:right w:val="none" w:sz="0" w:space="0" w:color="auto"/>
          </w:divBdr>
          <w:divsChild>
            <w:div w:id="1302032878">
              <w:marLeft w:val="0"/>
              <w:marRight w:val="0"/>
              <w:marTop w:val="0"/>
              <w:marBottom w:val="0"/>
              <w:divBdr>
                <w:top w:val="none" w:sz="0" w:space="0" w:color="auto"/>
                <w:left w:val="none" w:sz="0" w:space="0" w:color="auto"/>
                <w:bottom w:val="none" w:sz="0" w:space="0" w:color="auto"/>
                <w:right w:val="none" w:sz="0" w:space="0" w:color="auto"/>
              </w:divBdr>
            </w:div>
          </w:divsChild>
        </w:div>
        <w:div w:id="1591700292">
          <w:marLeft w:val="0"/>
          <w:marRight w:val="0"/>
          <w:marTop w:val="0"/>
          <w:marBottom w:val="0"/>
          <w:divBdr>
            <w:top w:val="none" w:sz="0" w:space="0" w:color="auto"/>
            <w:left w:val="none" w:sz="0" w:space="0" w:color="auto"/>
            <w:bottom w:val="none" w:sz="0" w:space="0" w:color="auto"/>
            <w:right w:val="none" w:sz="0" w:space="0" w:color="auto"/>
          </w:divBdr>
          <w:divsChild>
            <w:div w:id="639917769">
              <w:marLeft w:val="0"/>
              <w:marRight w:val="0"/>
              <w:marTop w:val="0"/>
              <w:marBottom w:val="0"/>
              <w:divBdr>
                <w:top w:val="none" w:sz="0" w:space="0" w:color="auto"/>
                <w:left w:val="none" w:sz="0" w:space="0" w:color="auto"/>
                <w:bottom w:val="none" w:sz="0" w:space="0" w:color="auto"/>
                <w:right w:val="none" w:sz="0" w:space="0" w:color="auto"/>
              </w:divBdr>
            </w:div>
            <w:div w:id="1818647116">
              <w:marLeft w:val="0"/>
              <w:marRight w:val="0"/>
              <w:marTop w:val="0"/>
              <w:marBottom w:val="0"/>
              <w:divBdr>
                <w:top w:val="none" w:sz="0" w:space="0" w:color="auto"/>
                <w:left w:val="none" w:sz="0" w:space="0" w:color="auto"/>
                <w:bottom w:val="none" w:sz="0" w:space="0" w:color="auto"/>
                <w:right w:val="none" w:sz="0" w:space="0" w:color="auto"/>
              </w:divBdr>
            </w:div>
          </w:divsChild>
        </w:div>
        <w:div w:id="1673752121">
          <w:marLeft w:val="0"/>
          <w:marRight w:val="0"/>
          <w:marTop w:val="0"/>
          <w:marBottom w:val="0"/>
          <w:divBdr>
            <w:top w:val="none" w:sz="0" w:space="0" w:color="auto"/>
            <w:left w:val="none" w:sz="0" w:space="0" w:color="auto"/>
            <w:bottom w:val="none" w:sz="0" w:space="0" w:color="auto"/>
            <w:right w:val="none" w:sz="0" w:space="0" w:color="auto"/>
          </w:divBdr>
          <w:divsChild>
            <w:div w:id="920525628">
              <w:marLeft w:val="0"/>
              <w:marRight w:val="0"/>
              <w:marTop w:val="0"/>
              <w:marBottom w:val="0"/>
              <w:divBdr>
                <w:top w:val="none" w:sz="0" w:space="0" w:color="auto"/>
                <w:left w:val="none" w:sz="0" w:space="0" w:color="auto"/>
                <w:bottom w:val="none" w:sz="0" w:space="0" w:color="auto"/>
                <w:right w:val="none" w:sz="0" w:space="0" w:color="auto"/>
              </w:divBdr>
            </w:div>
          </w:divsChild>
        </w:div>
        <w:div w:id="1687050185">
          <w:marLeft w:val="0"/>
          <w:marRight w:val="0"/>
          <w:marTop w:val="0"/>
          <w:marBottom w:val="0"/>
          <w:divBdr>
            <w:top w:val="none" w:sz="0" w:space="0" w:color="auto"/>
            <w:left w:val="none" w:sz="0" w:space="0" w:color="auto"/>
            <w:bottom w:val="none" w:sz="0" w:space="0" w:color="auto"/>
            <w:right w:val="none" w:sz="0" w:space="0" w:color="auto"/>
          </w:divBdr>
          <w:divsChild>
            <w:div w:id="1817606702">
              <w:marLeft w:val="0"/>
              <w:marRight w:val="0"/>
              <w:marTop w:val="0"/>
              <w:marBottom w:val="0"/>
              <w:divBdr>
                <w:top w:val="none" w:sz="0" w:space="0" w:color="auto"/>
                <w:left w:val="none" w:sz="0" w:space="0" w:color="auto"/>
                <w:bottom w:val="none" w:sz="0" w:space="0" w:color="auto"/>
                <w:right w:val="none" w:sz="0" w:space="0" w:color="auto"/>
              </w:divBdr>
            </w:div>
          </w:divsChild>
        </w:div>
        <w:div w:id="1725252215">
          <w:marLeft w:val="0"/>
          <w:marRight w:val="0"/>
          <w:marTop w:val="0"/>
          <w:marBottom w:val="0"/>
          <w:divBdr>
            <w:top w:val="none" w:sz="0" w:space="0" w:color="auto"/>
            <w:left w:val="none" w:sz="0" w:space="0" w:color="auto"/>
            <w:bottom w:val="none" w:sz="0" w:space="0" w:color="auto"/>
            <w:right w:val="none" w:sz="0" w:space="0" w:color="auto"/>
          </w:divBdr>
          <w:divsChild>
            <w:div w:id="1750930152">
              <w:marLeft w:val="0"/>
              <w:marRight w:val="0"/>
              <w:marTop w:val="0"/>
              <w:marBottom w:val="0"/>
              <w:divBdr>
                <w:top w:val="none" w:sz="0" w:space="0" w:color="auto"/>
                <w:left w:val="none" w:sz="0" w:space="0" w:color="auto"/>
                <w:bottom w:val="none" w:sz="0" w:space="0" w:color="auto"/>
                <w:right w:val="none" w:sz="0" w:space="0" w:color="auto"/>
              </w:divBdr>
            </w:div>
          </w:divsChild>
        </w:div>
        <w:div w:id="2062558716">
          <w:marLeft w:val="0"/>
          <w:marRight w:val="0"/>
          <w:marTop w:val="0"/>
          <w:marBottom w:val="0"/>
          <w:divBdr>
            <w:top w:val="none" w:sz="0" w:space="0" w:color="auto"/>
            <w:left w:val="none" w:sz="0" w:space="0" w:color="auto"/>
            <w:bottom w:val="none" w:sz="0" w:space="0" w:color="auto"/>
            <w:right w:val="none" w:sz="0" w:space="0" w:color="auto"/>
          </w:divBdr>
          <w:divsChild>
            <w:div w:id="1240871606">
              <w:marLeft w:val="0"/>
              <w:marRight w:val="0"/>
              <w:marTop w:val="0"/>
              <w:marBottom w:val="0"/>
              <w:divBdr>
                <w:top w:val="none" w:sz="0" w:space="0" w:color="auto"/>
                <w:left w:val="none" w:sz="0" w:space="0" w:color="auto"/>
                <w:bottom w:val="none" w:sz="0" w:space="0" w:color="auto"/>
                <w:right w:val="none" w:sz="0" w:space="0" w:color="auto"/>
              </w:divBdr>
            </w:div>
          </w:divsChild>
        </w:div>
        <w:div w:id="2087805230">
          <w:marLeft w:val="0"/>
          <w:marRight w:val="0"/>
          <w:marTop w:val="0"/>
          <w:marBottom w:val="0"/>
          <w:divBdr>
            <w:top w:val="none" w:sz="0" w:space="0" w:color="auto"/>
            <w:left w:val="none" w:sz="0" w:space="0" w:color="auto"/>
            <w:bottom w:val="none" w:sz="0" w:space="0" w:color="auto"/>
            <w:right w:val="none" w:sz="0" w:space="0" w:color="auto"/>
          </w:divBdr>
          <w:divsChild>
            <w:div w:id="125135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722377">
      <w:bodyDiv w:val="1"/>
      <w:marLeft w:val="0"/>
      <w:marRight w:val="0"/>
      <w:marTop w:val="0"/>
      <w:marBottom w:val="0"/>
      <w:divBdr>
        <w:top w:val="none" w:sz="0" w:space="0" w:color="auto"/>
        <w:left w:val="none" w:sz="0" w:space="0" w:color="auto"/>
        <w:bottom w:val="none" w:sz="0" w:space="0" w:color="auto"/>
        <w:right w:val="none" w:sz="0" w:space="0" w:color="auto"/>
      </w:divBdr>
    </w:div>
    <w:div w:id="831019972">
      <w:bodyDiv w:val="1"/>
      <w:marLeft w:val="0"/>
      <w:marRight w:val="0"/>
      <w:marTop w:val="0"/>
      <w:marBottom w:val="0"/>
      <w:divBdr>
        <w:top w:val="none" w:sz="0" w:space="0" w:color="auto"/>
        <w:left w:val="none" w:sz="0" w:space="0" w:color="auto"/>
        <w:bottom w:val="none" w:sz="0" w:space="0" w:color="auto"/>
        <w:right w:val="none" w:sz="0" w:space="0" w:color="auto"/>
      </w:divBdr>
      <w:divsChild>
        <w:div w:id="9648058">
          <w:marLeft w:val="0"/>
          <w:marRight w:val="0"/>
          <w:marTop w:val="0"/>
          <w:marBottom w:val="0"/>
          <w:divBdr>
            <w:top w:val="none" w:sz="0" w:space="0" w:color="auto"/>
            <w:left w:val="none" w:sz="0" w:space="0" w:color="auto"/>
            <w:bottom w:val="none" w:sz="0" w:space="0" w:color="auto"/>
            <w:right w:val="none" w:sz="0" w:space="0" w:color="auto"/>
          </w:divBdr>
          <w:divsChild>
            <w:div w:id="499781383">
              <w:marLeft w:val="0"/>
              <w:marRight w:val="0"/>
              <w:marTop w:val="0"/>
              <w:marBottom w:val="0"/>
              <w:divBdr>
                <w:top w:val="none" w:sz="0" w:space="0" w:color="auto"/>
                <w:left w:val="none" w:sz="0" w:space="0" w:color="auto"/>
                <w:bottom w:val="none" w:sz="0" w:space="0" w:color="auto"/>
                <w:right w:val="none" w:sz="0" w:space="0" w:color="auto"/>
              </w:divBdr>
            </w:div>
          </w:divsChild>
        </w:div>
        <w:div w:id="9993567">
          <w:marLeft w:val="0"/>
          <w:marRight w:val="0"/>
          <w:marTop w:val="0"/>
          <w:marBottom w:val="0"/>
          <w:divBdr>
            <w:top w:val="none" w:sz="0" w:space="0" w:color="auto"/>
            <w:left w:val="none" w:sz="0" w:space="0" w:color="auto"/>
            <w:bottom w:val="none" w:sz="0" w:space="0" w:color="auto"/>
            <w:right w:val="none" w:sz="0" w:space="0" w:color="auto"/>
          </w:divBdr>
          <w:divsChild>
            <w:div w:id="550464329">
              <w:marLeft w:val="0"/>
              <w:marRight w:val="0"/>
              <w:marTop w:val="0"/>
              <w:marBottom w:val="0"/>
              <w:divBdr>
                <w:top w:val="none" w:sz="0" w:space="0" w:color="auto"/>
                <w:left w:val="none" w:sz="0" w:space="0" w:color="auto"/>
                <w:bottom w:val="none" w:sz="0" w:space="0" w:color="auto"/>
                <w:right w:val="none" w:sz="0" w:space="0" w:color="auto"/>
              </w:divBdr>
            </w:div>
          </w:divsChild>
        </w:div>
        <w:div w:id="36124506">
          <w:marLeft w:val="0"/>
          <w:marRight w:val="0"/>
          <w:marTop w:val="0"/>
          <w:marBottom w:val="0"/>
          <w:divBdr>
            <w:top w:val="none" w:sz="0" w:space="0" w:color="auto"/>
            <w:left w:val="none" w:sz="0" w:space="0" w:color="auto"/>
            <w:bottom w:val="none" w:sz="0" w:space="0" w:color="auto"/>
            <w:right w:val="none" w:sz="0" w:space="0" w:color="auto"/>
          </w:divBdr>
          <w:divsChild>
            <w:div w:id="973558753">
              <w:marLeft w:val="0"/>
              <w:marRight w:val="0"/>
              <w:marTop w:val="0"/>
              <w:marBottom w:val="0"/>
              <w:divBdr>
                <w:top w:val="none" w:sz="0" w:space="0" w:color="auto"/>
                <w:left w:val="none" w:sz="0" w:space="0" w:color="auto"/>
                <w:bottom w:val="none" w:sz="0" w:space="0" w:color="auto"/>
                <w:right w:val="none" w:sz="0" w:space="0" w:color="auto"/>
              </w:divBdr>
            </w:div>
          </w:divsChild>
        </w:div>
        <w:div w:id="40903637">
          <w:marLeft w:val="0"/>
          <w:marRight w:val="0"/>
          <w:marTop w:val="0"/>
          <w:marBottom w:val="0"/>
          <w:divBdr>
            <w:top w:val="none" w:sz="0" w:space="0" w:color="auto"/>
            <w:left w:val="none" w:sz="0" w:space="0" w:color="auto"/>
            <w:bottom w:val="none" w:sz="0" w:space="0" w:color="auto"/>
            <w:right w:val="none" w:sz="0" w:space="0" w:color="auto"/>
          </w:divBdr>
          <w:divsChild>
            <w:div w:id="882979760">
              <w:marLeft w:val="0"/>
              <w:marRight w:val="0"/>
              <w:marTop w:val="0"/>
              <w:marBottom w:val="0"/>
              <w:divBdr>
                <w:top w:val="none" w:sz="0" w:space="0" w:color="auto"/>
                <w:left w:val="none" w:sz="0" w:space="0" w:color="auto"/>
                <w:bottom w:val="none" w:sz="0" w:space="0" w:color="auto"/>
                <w:right w:val="none" w:sz="0" w:space="0" w:color="auto"/>
              </w:divBdr>
            </w:div>
          </w:divsChild>
        </w:div>
        <w:div w:id="51852596">
          <w:marLeft w:val="0"/>
          <w:marRight w:val="0"/>
          <w:marTop w:val="0"/>
          <w:marBottom w:val="0"/>
          <w:divBdr>
            <w:top w:val="none" w:sz="0" w:space="0" w:color="auto"/>
            <w:left w:val="none" w:sz="0" w:space="0" w:color="auto"/>
            <w:bottom w:val="none" w:sz="0" w:space="0" w:color="auto"/>
            <w:right w:val="none" w:sz="0" w:space="0" w:color="auto"/>
          </w:divBdr>
          <w:divsChild>
            <w:div w:id="529340735">
              <w:marLeft w:val="0"/>
              <w:marRight w:val="0"/>
              <w:marTop w:val="0"/>
              <w:marBottom w:val="0"/>
              <w:divBdr>
                <w:top w:val="none" w:sz="0" w:space="0" w:color="auto"/>
                <w:left w:val="none" w:sz="0" w:space="0" w:color="auto"/>
                <w:bottom w:val="none" w:sz="0" w:space="0" w:color="auto"/>
                <w:right w:val="none" w:sz="0" w:space="0" w:color="auto"/>
              </w:divBdr>
            </w:div>
          </w:divsChild>
        </w:div>
        <w:div w:id="57746535">
          <w:marLeft w:val="0"/>
          <w:marRight w:val="0"/>
          <w:marTop w:val="0"/>
          <w:marBottom w:val="0"/>
          <w:divBdr>
            <w:top w:val="none" w:sz="0" w:space="0" w:color="auto"/>
            <w:left w:val="none" w:sz="0" w:space="0" w:color="auto"/>
            <w:bottom w:val="none" w:sz="0" w:space="0" w:color="auto"/>
            <w:right w:val="none" w:sz="0" w:space="0" w:color="auto"/>
          </w:divBdr>
          <w:divsChild>
            <w:div w:id="1378773660">
              <w:marLeft w:val="0"/>
              <w:marRight w:val="0"/>
              <w:marTop w:val="0"/>
              <w:marBottom w:val="0"/>
              <w:divBdr>
                <w:top w:val="none" w:sz="0" w:space="0" w:color="auto"/>
                <w:left w:val="none" w:sz="0" w:space="0" w:color="auto"/>
                <w:bottom w:val="none" w:sz="0" w:space="0" w:color="auto"/>
                <w:right w:val="none" w:sz="0" w:space="0" w:color="auto"/>
              </w:divBdr>
            </w:div>
          </w:divsChild>
        </w:div>
        <w:div w:id="63843566">
          <w:marLeft w:val="0"/>
          <w:marRight w:val="0"/>
          <w:marTop w:val="0"/>
          <w:marBottom w:val="0"/>
          <w:divBdr>
            <w:top w:val="none" w:sz="0" w:space="0" w:color="auto"/>
            <w:left w:val="none" w:sz="0" w:space="0" w:color="auto"/>
            <w:bottom w:val="none" w:sz="0" w:space="0" w:color="auto"/>
            <w:right w:val="none" w:sz="0" w:space="0" w:color="auto"/>
          </w:divBdr>
          <w:divsChild>
            <w:div w:id="1068957973">
              <w:marLeft w:val="0"/>
              <w:marRight w:val="0"/>
              <w:marTop w:val="0"/>
              <w:marBottom w:val="0"/>
              <w:divBdr>
                <w:top w:val="none" w:sz="0" w:space="0" w:color="auto"/>
                <w:left w:val="none" w:sz="0" w:space="0" w:color="auto"/>
                <w:bottom w:val="none" w:sz="0" w:space="0" w:color="auto"/>
                <w:right w:val="none" w:sz="0" w:space="0" w:color="auto"/>
              </w:divBdr>
            </w:div>
          </w:divsChild>
        </w:div>
        <w:div w:id="90514298">
          <w:marLeft w:val="0"/>
          <w:marRight w:val="0"/>
          <w:marTop w:val="0"/>
          <w:marBottom w:val="0"/>
          <w:divBdr>
            <w:top w:val="none" w:sz="0" w:space="0" w:color="auto"/>
            <w:left w:val="none" w:sz="0" w:space="0" w:color="auto"/>
            <w:bottom w:val="none" w:sz="0" w:space="0" w:color="auto"/>
            <w:right w:val="none" w:sz="0" w:space="0" w:color="auto"/>
          </w:divBdr>
          <w:divsChild>
            <w:div w:id="1393851848">
              <w:marLeft w:val="0"/>
              <w:marRight w:val="0"/>
              <w:marTop w:val="0"/>
              <w:marBottom w:val="0"/>
              <w:divBdr>
                <w:top w:val="none" w:sz="0" w:space="0" w:color="auto"/>
                <w:left w:val="none" w:sz="0" w:space="0" w:color="auto"/>
                <w:bottom w:val="none" w:sz="0" w:space="0" w:color="auto"/>
                <w:right w:val="none" w:sz="0" w:space="0" w:color="auto"/>
              </w:divBdr>
            </w:div>
          </w:divsChild>
        </w:div>
        <w:div w:id="97726633">
          <w:marLeft w:val="0"/>
          <w:marRight w:val="0"/>
          <w:marTop w:val="0"/>
          <w:marBottom w:val="0"/>
          <w:divBdr>
            <w:top w:val="none" w:sz="0" w:space="0" w:color="auto"/>
            <w:left w:val="none" w:sz="0" w:space="0" w:color="auto"/>
            <w:bottom w:val="none" w:sz="0" w:space="0" w:color="auto"/>
            <w:right w:val="none" w:sz="0" w:space="0" w:color="auto"/>
          </w:divBdr>
          <w:divsChild>
            <w:div w:id="1661080697">
              <w:marLeft w:val="0"/>
              <w:marRight w:val="0"/>
              <w:marTop w:val="0"/>
              <w:marBottom w:val="0"/>
              <w:divBdr>
                <w:top w:val="none" w:sz="0" w:space="0" w:color="auto"/>
                <w:left w:val="none" w:sz="0" w:space="0" w:color="auto"/>
                <w:bottom w:val="none" w:sz="0" w:space="0" w:color="auto"/>
                <w:right w:val="none" w:sz="0" w:space="0" w:color="auto"/>
              </w:divBdr>
            </w:div>
          </w:divsChild>
        </w:div>
        <w:div w:id="106197447">
          <w:marLeft w:val="0"/>
          <w:marRight w:val="0"/>
          <w:marTop w:val="0"/>
          <w:marBottom w:val="0"/>
          <w:divBdr>
            <w:top w:val="none" w:sz="0" w:space="0" w:color="auto"/>
            <w:left w:val="none" w:sz="0" w:space="0" w:color="auto"/>
            <w:bottom w:val="none" w:sz="0" w:space="0" w:color="auto"/>
            <w:right w:val="none" w:sz="0" w:space="0" w:color="auto"/>
          </w:divBdr>
          <w:divsChild>
            <w:div w:id="119307393">
              <w:marLeft w:val="0"/>
              <w:marRight w:val="0"/>
              <w:marTop w:val="0"/>
              <w:marBottom w:val="0"/>
              <w:divBdr>
                <w:top w:val="none" w:sz="0" w:space="0" w:color="auto"/>
                <w:left w:val="none" w:sz="0" w:space="0" w:color="auto"/>
                <w:bottom w:val="none" w:sz="0" w:space="0" w:color="auto"/>
                <w:right w:val="none" w:sz="0" w:space="0" w:color="auto"/>
              </w:divBdr>
            </w:div>
          </w:divsChild>
        </w:div>
        <w:div w:id="114831152">
          <w:marLeft w:val="0"/>
          <w:marRight w:val="0"/>
          <w:marTop w:val="0"/>
          <w:marBottom w:val="0"/>
          <w:divBdr>
            <w:top w:val="none" w:sz="0" w:space="0" w:color="auto"/>
            <w:left w:val="none" w:sz="0" w:space="0" w:color="auto"/>
            <w:bottom w:val="none" w:sz="0" w:space="0" w:color="auto"/>
            <w:right w:val="none" w:sz="0" w:space="0" w:color="auto"/>
          </w:divBdr>
          <w:divsChild>
            <w:div w:id="1228809542">
              <w:marLeft w:val="0"/>
              <w:marRight w:val="0"/>
              <w:marTop w:val="0"/>
              <w:marBottom w:val="0"/>
              <w:divBdr>
                <w:top w:val="none" w:sz="0" w:space="0" w:color="auto"/>
                <w:left w:val="none" w:sz="0" w:space="0" w:color="auto"/>
                <w:bottom w:val="none" w:sz="0" w:space="0" w:color="auto"/>
                <w:right w:val="none" w:sz="0" w:space="0" w:color="auto"/>
              </w:divBdr>
            </w:div>
          </w:divsChild>
        </w:div>
        <w:div w:id="147477264">
          <w:marLeft w:val="0"/>
          <w:marRight w:val="0"/>
          <w:marTop w:val="0"/>
          <w:marBottom w:val="0"/>
          <w:divBdr>
            <w:top w:val="none" w:sz="0" w:space="0" w:color="auto"/>
            <w:left w:val="none" w:sz="0" w:space="0" w:color="auto"/>
            <w:bottom w:val="none" w:sz="0" w:space="0" w:color="auto"/>
            <w:right w:val="none" w:sz="0" w:space="0" w:color="auto"/>
          </w:divBdr>
          <w:divsChild>
            <w:div w:id="2113551521">
              <w:marLeft w:val="0"/>
              <w:marRight w:val="0"/>
              <w:marTop w:val="0"/>
              <w:marBottom w:val="0"/>
              <w:divBdr>
                <w:top w:val="none" w:sz="0" w:space="0" w:color="auto"/>
                <w:left w:val="none" w:sz="0" w:space="0" w:color="auto"/>
                <w:bottom w:val="none" w:sz="0" w:space="0" w:color="auto"/>
                <w:right w:val="none" w:sz="0" w:space="0" w:color="auto"/>
              </w:divBdr>
            </w:div>
          </w:divsChild>
        </w:div>
        <w:div w:id="157037246">
          <w:marLeft w:val="0"/>
          <w:marRight w:val="0"/>
          <w:marTop w:val="0"/>
          <w:marBottom w:val="0"/>
          <w:divBdr>
            <w:top w:val="none" w:sz="0" w:space="0" w:color="auto"/>
            <w:left w:val="none" w:sz="0" w:space="0" w:color="auto"/>
            <w:bottom w:val="none" w:sz="0" w:space="0" w:color="auto"/>
            <w:right w:val="none" w:sz="0" w:space="0" w:color="auto"/>
          </w:divBdr>
          <w:divsChild>
            <w:div w:id="1586376314">
              <w:marLeft w:val="0"/>
              <w:marRight w:val="0"/>
              <w:marTop w:val="0"/>
              <w:marBottom w:val="0"/>
              <w:divBdr>
                <w:top w:val="none" w:sz="0" w:space="0" w:color="auto"/>
                <w:left w:val="none" w:sz="0" w:space="0" w:color="auto"/>
                <w:bottom w:val="none" w:sz="0" w:space="0" w:color="auto"/>
                <w:right w:val="none" w:sz="0" w:space="0" w:color="auto"/>
              </w:divBdr>
            </w:div>
          </w:divsChild>
        </w:div>
        <w:div w:id="159006815">
          <w:marLeft w:val="0"/>
          <w:marRight w:val="0"/>
          <w:marTop w:val="0"/>
          <w:marBottom w:val="0"/>
          <w:divBdr>
            <w:top w:val="none" w:sz="0" w:space="0" w:color="auto"/>
            <w:left w:val="none" w:sz="0" w:space="0" w:color="auto"/>
            <w:bottom w:val="none" w:sz="0" w:space="0" w:color="auto"/>
            <w:right w:val="none" w:sz="0" w:space="0" w:color="auto"/>
          </w:divBdr>
          <w:divsChild>
            <w:div w:id="799803936">
              <w:marLeft w:val="0"/>
              <w:marRight w:val="0"/>
              <w:marTop w:val="0"/>
              <w:marBottom w:val="0"/>
              <w:divBdr>
                <w:top w:val="none" w:sz="0" w:space="0" w:color="auto"/>
                <w:left w:val="none" w:sz="0" w:space="0" w:color="auto"/>
                <w:bottom w:val="none" w:sz="0" w:space="0" w:color="auto"/>
                <w:right w:val="none" w:sz="0" w:space="0" w:color="auto"/>
              </w:divBdr>
            </w:div>
          </w:divsChild>
        </w:div>
        <w:div w:id="220868461">
          <w:marLeft w:val="0"/>
          <w:marRight w:val="0"/>
          <w:marTop w:val="0"/>
          <w:marBottom w:val="0"/>
          <w:divBdr>
            <w:top w:val="none" w:sz="0" w:space="0" w:color="auto"/>
            <w:left w:val="none" w:sz="0" w:space="0" w:color="auto"/>
            <w:bottom w:val="none" w:sz="0" w:space="0" w:color="auto"/>
            <w:right w:val="none" w:sz="0" w:space="0" w:color="auto"/>
          </w:divBdr>
          <w:divsChild>
            <w:div w:id="1835997463">
              <w:marLeft w:val="0"/>
              <w:marRight w:val="0"/>
              <w:marTop w:val="0"/>
              <w:marBottom w:val="0"/>
              <w:divBdr>
                <w:top w:val="none" w:sz="0" w:space="0" w:color="auto"/>
                <w:left w:val="none" w:sz="0" w:space="0" w:color="auto"/>
                <w:bottom w:val="none" w:sz="0" w:space="0" w:color="auto"/>
                <w:right w:val="none" w:sz="0" w:space="0" w:color="auto"/>
              </w:divBdr>
            </w:div>
          </w:divsChild>
        </w:div>
        <w:div w:id="232667142">
          <w:marLeft w:val="0"/>
          <w:marRight w:val="0"/>
          <w:marTop w:val="0"/>
          <w:marBottom w:val="0"/>
          <w:divBdr>
            <w:top w:val="none" w:sz="0" w:space="0" w:color="auto"/>
            <w:left w:val="none" w:sz="0" w:space="0" w:color="auto"/>
            <w:bottom w:val="none" w:sz="0" w:space="0" w:color="auto"/>
            <w:right w:val="none" w:sz="0" w:space="0" w:color="auto"/>
          </w:divBdr>
          <w:divsChild>
            <w:div w:id="764038897">
              <w:marLeft w:val="0"/>
              <w:marRight w:val="0"/>
              <w:marTop w:val="0"/>
              <w:marBottom w:val="0"/>
              <w:divBdr>
                <w:top w:val="none" w:sz="0" w:space="0" w:color="auto"/>
                <w:left w:val="none" w:sz="0" w:space="0" w:color="auto"/>
                <w:bottom w:val="none" w:sz="0" w:space="0" w:color="auto"/>
                <w:right w:val="none" w:sz="0" w:space="0" w:color="auto"/>
              </w:divBdr>
            </w:div>
          </w:divsChild>
        </w:div>
        <w:div w:id="233205223">
          <w:marLeft w:val="0"/>
          <w:marRight w:val="0"/>
          <w:marTop w:val="0"/>
          <w:marBottom w:val="0"/>
          <w:divBdr>
            <w:top w:val="none" w:sz="0" w:space="0" w:color="auto"/>
            <w:left w:val="none" w:sz="0" w:space="0" w:color="auto"/>
            <w:bottom w:val="none" w:sz="0" w:space="0" w:color="auto"/>
            <w:right w:val="none" w:sz="0" w:space="0" w:color="auto"/>
          </w:divBdr>
          <w:divsChild>
            <w:div w:id="235362908">
              <w:marLeft w:val="0"/>
              <w:marRight w:val="0"/>
              <w:marTop w:val="0"/>
              <w:marBottom w:val="0"/>
              <w:divBdr>
                <w:top w:val="none" w:sz="0" w:space="0" w:color="auto"/>
                <w:left w:val="none" w:sz="0" w:space="0" w:color="auto"/>
                <w:bottom w:val="none" w:sz="0" w:space="0" w:color="auto"/>
                <w:right w:val="none" w:sz="0" w:space="0" w:color="auto"/>
              </w:divBdr>
            </w:div>
          </w:divsChild>
        </w:div>
        <w:div w:id="241841100">
          <w:marLeft w:val="0"/>
          <w:marRight w:val="0"/>
          <w:marTop w:val="0"/>
          <w:marBottom w:val="0"/>
          <w:divBdr>
            <w:top w:val="none" w:sz="0" w:space="0" w:color="auto"/>
            <w:left w:val="none" w:sz="0" w:space="0" w:color="auto"/>
            <w:bottom w:val="none" w:sz="0" w:space="0" w:color="auto"/>
            <w:right w:val="none" w:sz="0" w:space="0" w:color="auto"/>
          </w:divBdr>
          <w:divsChild>
            <w:div w:id="1566648884">
              <w:marLeft w:val="0"/>
              <w:marRight w:val="0"/>
              <w:marTop w:val="0"/>
              <w:marBottom w:val="0"/>
              <w:divBdr>
                <w:top w:val="none" w:sz="0" w:space="0" w:color="auto"/>
                <w:left w:val="none" w:sz="0" w:space="0" w:color="auto"/>
                <w:bottom w:val="none" w:sz="0" w:space="0" w:color="auto"/>
                <w:right w:val="none" w:sz="0" w:space="0" w:color="auto"/>
              </w:divBdr>
            </w:div>
          </w:divsChild>
        </w:div>
        <w:div w:id="270743607">
          <w:marLeft w:val="0"/>
          <w:marRight w:val="0"/>
          <w:marTop w:val="0"/>
          <w:marBottom w:val="0"/>
          <w:divBdr>
            <w:top w:val="none" w:sz="0" w:space="0" w:color="auto"/>
            <w:left w:val="none" w:sz="0" w:space="0" w:color="auto"/>
            <w:bottom w:val="none" w:sz="0" w:space="0" w:color="auto"/>
            <w:right w:val="none" w:sz="0" w:space="0" w:color="auto"/>
          </w:divBdr>
          <w:divsChild>
            <w:div w:id="726535800">
              <w:marLeft w:val="0"/>
              <w:marRight w:val="0"/>
              <w:marTop w:val="0"/>
              <w:marBottom w:val="0"/>
              <w:divBdr>
                <w:top w:val="none" w:sz="0" w:space="0" w:color="auto"/>
                <w:left w:val="none" w:sz="0" w:space="0" w:color="auto"/>
                <w:bottom w:val="none" w:sz="0" w:space="0" w:color="auto"/>
                <w:right w:val="none" w:sz="0" w:space="0" w:color="auto"/>
              </w:divBdr>
            </w:div>
          </w:divsChild>
        </w:div>
        <w:div w:id="280042655">
          <w:marLeft w:val="0"/>
          <w:marRight w:val="0"/>
          <w:marTop w:val="0"/>
          <w:marBottom w:val="0"/>
          <w:divBdr>
            <w:top w:val="none" w:sz="0" w:space="0" w:color="auto"/>
            <w:left w:val="none" w:sz="0" w:space="0" w:color="auto"/>
            <w:bottom w:val="none" w:sz="0" w:space="0" w:color="auto"/>
            <w:right w:val="none" w:sz="0" w:space="0" w:color="auto"/>
          </w:divBdr>
          <w:divsChild>
            <w:div w:id="12921939">
              <w:marLeft w:val="0"/>
              <w:marRight w:val="0"/>
              <w:marTop w:val="0"/>
              <w:marBottom w:val="0"/>
              <w:divBdr>
                <w:top w:val="none" w:sz="0" w:space="0" w:color="auto"/>
                <w:left w:val="none" w:sz="0" w:space="0" w:color="auto"/>
                <w:bottom w:val="none" w:sz="0" w:space="0" w:color="auto"/>
                <w:right w:val="none" w:sz="0" w:space="0" w:color="auto"/>
              </w:divBdr>
            </w:div>
          </w:divsChild>
        </w:div>
        <w:div w:id="311981744">
          <w:marLeft w:val="0"/>
          <w:marRight w:val="0"/>
          <w:marTop w:val="0"/>
          <w:marBottom w:val="0"/>
          <w:divBdr>
            <w:top w:val="none" w:sz="0" w:space="0" w:color="auto"/>
            <w:left w:val="none" w:sz="0" w:space="0" w:color="auto"/>
            <w:bottom w:val="none" w:sz="0" w:space="0" w:color="auto"/>
            <w:right w:val="none" w:sz="0" w:space="0" w:color="auto"/>
          </w:divBdr>
          <w:divsChild>
            <w:div w:id="1709333701">
              <w:marLeft w:val="0"/>
              <w:marRight w:val="0"/>
              <w:marTop w:val="0"/>
              <w:marBottom w:val="0"/>
              <w:divBdr>
                <w:top w:val="none" w:sz="0" w:space="0" w:color="auto"/>
                <w:left w:val="none" w:sz="0" w:space="0" w:color="auto"/>
                <w:bottom w:val="none" w:sz="0" w:space="0" w:color="auto"/>
                <w:right w:val="none" w:sz="0" w:space="0" w:color="auto"/>
              </w:divBdr>
            </w:div>
          </w:divsChild>
        </w:div>
        <w:div w:id="370611986">
          <w:marLeft w:val="0"/>
          <w:marRight w:val="0"/>
          <w:marTop w:val="0"/>
          <w:marBottom w:val="0"/>
          <w:divBdr>
            <w:top w:val="none" w:sz="0" w:space="0" w:color="auto"/>
            <w:left w:val="none" w:sz="0" w:space="0" w:color="auto"/>
            <w:bottom w:val="none" w:sz="0" w:space="0" w:color="auto"/>
            <w:right w:val="none" w:sz="0" w:space="0" w:color="auto"/>
          </w:divBdr>
          <w:divsChild>
            <w:div w:id="43455306">
              <w:marLeft w:val="0"/>
              <w:marRight w:val="0"/>
              <w:marTop w:val="0"/>
              <w:marBottom w:val="0"/>
              <w:divBdr>
                <w:top w:val="none" w:sz="0" w:space="0" w:color="auto"/>
                <w:left w:val="none" w:sz="0" w:space="0" w:color="auto"/>
                <w:bottom w:val="none" w:sz="0" w:space="0" w:color="auto"/>
                <w:right w:val="none" w:sz="0" w:space="0" w:color="auto"/>
              </w:divBdr>
            </w:div>
          </w:divsChild>
        </w:div>
        <w:div w:id="436095021">
          <w:marLeft w:val="0"/>
          <w:marRight w:val="0"/>
          <w:marTop w:val="0"/>
          <w:marBottom w:val="0"/>
          <w:divBdr>
            <w:top w:val="none" w:sz="0" w:space="0" w:color="auto"/>
            <w:left w:val="none" w:sz="0" w:space="0" w:color="auto"/>
            <w:bottom w:val="none" w:sz="0" w:space="0" w:color="auto"/>
            <w:right w:val="none" w:sz="0" w:space="0" w:color="auto"/>
          </w:divBdr>
          <w:divsChild>
            <w:div w:id="47998183">
              <w:marLeft w:val="0"/>
              <w:marRight w:val="0"/>
              <w:marTop w:val="0"/>
              <w:marBottom w:val="0"/>
              <w:divBdr>
                <w:top w:val="none" w:sz="0" w:space="0" w:color="auto"/>
                <w:left w:val="none" w:sz="0" w:space="0" w:color="auto"/>
                <w:bottom w:val="none" w:sz="0" w:space="0" w:color="auto"/>
                <w:right w:val="none" w:sz="0" w:space="0" w:color="auto"/>
              </w:divBdr>
            </w:div>
          </w:divsChild>
        </w:div>
        <w:div w:id="449324487">
          <w:marLeft w:val="0"/>
          <w:marRight w:val="0"/>
          <w:marTop w:val="0"/>
          <w:marBottom w:val="0"/>
          <w:divBdr>
            <w:top w:val="none" w:sz="0" w:space="0" w:color="auto"/>
            <w:left w:val="none" w:sz="0" w:space="0" w:color="auto"/>
            <w:bottom w:val="none" w:sz="0" w:space="0" w:color="auto"/>
            <w:right w:val="none" w:sz="0" w:space="0" w:color="auto"/>
          </w:divBdr>
          <w:divsChild>
            <w:div w:id="1724984554">
              <w:marLeft w:val="0"/>
              <w:marRight w:val="0"/>
              <w:marTop w:val="0"/>
              <w:marBottom w:val="0"/>
              <w:divBdr>
                <w:top w:val="none" w:sz="0" w:space="0" w:color="auto"/>
                <w:left w:val="none" w:sz="0" w:space="0" w:color="auto"/>
                <w:bottom w:val="none" w:sz="0" w:space="0" w:color="auto"/>
                <w:right w:val="none" w:sz="0" w:space="0" w:color="auto"/>
              </w:divBdr>
            </w:div>
          </w:divsChild>
        </w:div>
        <w:div w:id="474566533">
          <w:marLeft w:val="0"/>
          <w:marRight w:val="0"/>
          <w:marTop w:val="0"/>
          <w:marBottom w:val="0"/>
          <w:divBdr>
            <w:top w:val="none" w:sz="0" w:space="0" w:color="auto"/>
            <w:left w:val="none" w:sz="0" w:space="0" w:color="auto"/>
            <w:bottom w:val="none" w:sz="0" w:space="0" w:color="auto"/>
            <w:right w:val="none" w:sz="0" w:space="0" w:color="auto"/>
          </w:divBdr>
          <w:divsChild>
            <w:div w:id="613050703">
              <w:marLeft w:val="0"/>
              <w:marRight w:val="0"/>
              <w:marTop w:val="0"/>
              <w:marBottom w:val="0"/>
              <w:divBdr>
                <w:top w:val="none" w:sz="0" w:space="0" w:color="auto"/>
                <w:left w:val="none" w:sz="0" w:space="0" w:color="auto"/>
                <w:bottom w:val="none" w:sz="0" w:space="0" w:color="auto"/>
                <w:right w:val="none" w:sz="0" w:space="0" w:color="auto"/>
              </w:divBdr>
            </w:div>
          </w:divsChild>
        </w:div>
        <w:div w:id="474690249">
          <w:marLeft w:val="0"/>
          <w:marRight w:val="0"/>
          <w:marTop w:val="0"/>
          <w:marBottom w:val="0"/>
          <w:divBdr>
            <w:top w:val="none" w:sz="0" w:space="0" w:color="auto"/>
            <w:left w:val="none" w:sz="0" w:space="0" w:color="auto"/>
            <w:bottom w:val="none" w:sz="0" w:space="0" w:color="auto"/>
            <w:right w:val="none" w:sz="0" w:space="0" w:color="auto"/>
          </w:divBdr>
          <w:divsChild>
            <w:div w:id="1554347637">
              <w:marLeft w:val="0"/>
              <w:marRight w:val="0"/>
              <w:marTop w:val="0"/>
              <w:marBottom w:val="0"/>
              <w:divBdr>
                <w:top w:val="none" w:sz="0" w:space="0" w:color="auto"/>
                <w:left w:val="none" w:sz="0" w:space="0" w:color="auto"/>
                <w:bottom w:val="none" w:sz="0" w:space="0" w:color="auto"/>
                <w:right w:val="none" w:sz="0" w:space="0" w:color="auto"/>
              </w:divBdr>
            </w:div>
          </w:divsChild>
        </w:div>
        <w:div w:id="561794399">
          <w:marLeft w:val="0"/>
          <w:marRight w:val="0"/>
          <w:marTop w:val="0"/>
          <w:marBottom w:val="0"/>
          <w:divBdr>
            <w:top w:val="none" w:sz="0" w:space="0" w:color="auto"/>
            <w:left w:val="none" w:sz="0" w:space="0" w:color="auto"/>
            <w:bottom w:val="none" w:sz="0" w:space="0" w:color="auto"/>
            <w:right w:val="none" w:sz="0" w:space="0" w:color="auto"/>
          </w:divBdr>
          <w:divsChild>
            <w:div w:id="480124757">
              <w:marLeft w:val="0"/>
              <w:marRight w:val="0"/>
              <w:marTop w:val="0"/>
              <w:marBottom w:val="0"/>
              <w:divBdr>
                <w:top w:val="none" w:sz="0" w:space="0" w:color="auto"/>
                <w:left w:val="none" w:sz="0" w:space="0" w:color="auto"/>
                <w:bottom w:val="none" w:sz="0" w:space="0" w:color="auto"/>
                <w:right w:val="none" w:sz="0" w:space="0" w:color="auto"/>
              </w:divBdr>
            </w:div>
          </w:divsChild>
        </w:div>
        <w:div w:id="573662987">
          <w:marLeft w:val="0"/>
          <w:marRight w:val="0"/>
          <w:marTop w:val="0"/>
          <w:marBottom w:val="0"/>
          <w:divBdr>
            <w:top w:val="none" w:sz="0" w:space="0" w:color="auto"/>
            <w:left w:val="none" w:sz="0" w:space="0" w:color="auto"/>
            <w:bottom w:val="none" w:sz="0" w:space="0" w:color="auto"/>
            <w:right w:val="none" w:sz="0" w:space="0" w:color="auto"/>
          </w:divBdr>
          <w:divsChild>
            <w:div w:id="1498571574">
              <w:marLeft w:val="0"/>
              <w:marRight w:val="0"/>
              <w:marTop w:val="0"/>
              <w:marBottom w:val="0"/>
              <w:divBdr>
                <w:top w:val="none" w:sz="0" w:space="0" w:color="auto"/>
                <w:left w:val="none" w:sz="0" w:space="0" w:color="auto"/>
                <w:bottom w:val="none" w:sz="0" w:space="0" w:color="auto"/>
                <w:right w:val="none" w:sz="0" w:space="0" w:color="auto"/>
              </w:divBdr>
            </w:div>
          </w:divsChild>
        </w:div>
        <w:div w:id="595791112">
          <w:marLeft w:val="0"/>
          <w:marRight w:val="0"/>
          <w:marTop w:val="0"/>
          <w:marBottom w:val="0"/>
          <w:divBdr>
            <w:top w:val="none" w:sz="0" w:space="0" w:color="auto"/>
            <w:left w:val="none" w:sz="0" w:space="0" w:color="auto"/>
            <w:bottom w:val="none" w:sz="0" w:space="0" w:color="auto"/>
            <w:right w:val="none" w:sz="0" w:space="0" w:color="auto"/>
          </w:divBdr>
          <w:divsChild>
            <w:div w:id="853148880">
              <w:marLeft w:val="0"/>
              <w:marRight w:val="0"/>
              <w:marTop w:val="0"/>
              <w:marBottom w:val="0"/>
              <w:divBdr>
                <w:top w:val="none" w:sz="0" w:space="0" w:color="auto"/>
                <w:left w:val="none" w:sz="0" w:space="0" w:color="auto"/>
                <w:bottom w:val="none" w:sz="0" w:space="0" w:color="auto"/>
                <w:right w:val="none" w:sz="0" w:space="0" w:color="auto"/>
              </w:divBdr>
            </w:div>
          </w:divsChild>
        </w:div>
        <w:div w:id="601229473">
          <w:marLeft w:val="0"/>
          <w:marRight w:val="0"/>
          <w:marTop w:val="0"/>
          <w:marBottom w:val="0"/>
          <w:divBdr>
            <w:top w:val="none" w:sz="0" w:space="0" w:color="auto"/>
            <w:left w:val="none" w:sz="0" w:space="0" w:color="auto"/>
            <w:bottom w:val="none" w:sz="0" w:space="0" w:color="auto"/>
            <w:right w:val="none" w:sz="0" w:space="0" w:color="auto"/>
          </w:divBdr>
          <w:divsChild>
            <w:div w:id="174078057">
              <w:marLeft w:val="0"/>
              <w:marRight w:val="0"/>
              <w:marTop w:val="0"/>
              <w:marBottom w:val="0"/>
              <w:divBdr>
                <w:top w:val="none" w:sz="0" w:space="0" w:color="auto"/>
                <w:left w:val="none" w:sz="0" w:space="0" w:color="auto"/>
                <w:bottom w:val="none" w:sz="0" w:space="0" w:color="auto"/>
                <w:right w:val="none" w:sz="0" w:space="0" w:color="auto"/>
              </w:divBdr>
            </w:div>
          </w:divsChild>
        </w:div>
        <w:div w:id="608590210">
          <w:marLeft w:val="0"/>
          <w:marRight w:val="0"/>
          <w:marTop w:val="0"/>
          <w:marBottom w:val="0"/>
          <w:divBdr>
            <w:top w:val="none" w:sz="0" w:space="0" w:color="auto"/>
            <w:left w:val="none" w:sz="0" w:space="0" w:color="auto"/>
            <w:bottom w:val="none" w:sz="0" w:space="0" w:color="auto"/>
            <w:right w:val="none" w:sz="0" w:space="0" w:color="auto"/>
          </w:divBdr>
          <w:divsChild>
            <w:div w:id="1372614238">
              <w:marLeft w:val="0"/>
              <w:marRight w:val="0"/>
              <w:marTop w:val="0"/>
              <w:marBottom w:val="0"/>
              <w:divBdr>
                <w:top w:val="none" w:sz="0" w:space="0" w:color="auto"/>
                <w:left w:val="none" w:sz="0" w:space="0" w:color="auto"/>
                <w:bottom w:val="none" w:sz="0" w:space="0" w:color="auto"/>
                <w:right w:val="none" w:sz="0" w:space="0" w:color="auto"/>
              </w:divBdr>
            </w:div>
          </w:divsChild>
        </w:div>
        <w:div w:id="645549680">
          <w:marLeft w:val="0"/>
          <w:marRight w:val="0"/>
          <w:marTop w:val="0"/>
          <w:marBottom w:val="0"/>
          <w:divBdr>
            <w:top w:val="none" w:sz="0" w:space="0" w:color="auto"/>
            <w:left w:val="none" w:sz="0" w:space="0" w:color="auto"/>
            <w:bottom w:val="none" w:sz="0" w:space="0" w:color="auto"/>
            <w:right w:val="none" w:sz="0" w:space="0" w:color="auto"/>
          </w:divBdr>
          <w:divsChild>
            <w:div w:id="73549997">
              <w:marLeft w:val="0"/>
              <w:marRight w:val="0"/>
              <w:marTop w:val="0"/>
              <w:marBottom w:val="0"/>
              <w:divBdr>
                <w:top w:val="none" w:sz="0" w:space="0" w:color="auto"/>
                <w:left w:val="none" w:sz="0" w:space="0" w:color="auto"/>
                <w:bottom w:val="none" w:sz="0" w:space="0" w:color="auto"/>
                <w:right w:val="none" w:sz="0" w:space="0" w:color="auto"/>
              </w:divBdr>
            </w:div>
          </w:divsChild>
        </w:div>
        <w:div w:id="652180977">
          <w:marLeft w:val="0"/>
          <w:marRight w:val="0"/>
          <w:marTop w:val="0"/>
          <w:marBottom w:val="0"/>
          <w:divBdr>
            <w:top w:val="none" w:sz="0" w:space="0" w:color="auto"/>
            <w:left w:val="none" w:sz="0" w:space="0" w:color="auto"/>
            <w:bottom w:val="none" w:sz="0" w:space="0" w:color="auto"/>
            <w:right w:val="none" w:sz="0" w:space="0" w:color="auto"/>
          </w:divBdr>
          <w:divsChild>
            <w:div w:id="190605140">
              <w:marLeft w:val="0"/>
              <w:marRight w:val="0"/>
              <w:marTop w:val="0"/>
              <w:marBottom w:val="0"/>
              <w:divBdr>
                <w:top w:val="none" w:sz="0" w:space="0" w:color="auto"/>
                <w:left w:val="none" w:sz="0" w:space="0" w:color="auto"/>
                <w:bottom w:val="none" w:sz="0" w:space="0" w:color="auto"/>
                <w:right w:val="none" w:sz="0" w:space="0" w:color="auto"/>
              </w:divBdr>
            </w:div>
          </w:divsChild>
        </w:div>
        <w:div w:id="676232884">
          <w:marLeft w:val="0"/>
          <w:marRight w:val="0"/>
          <w:marTop w:val="0"/>
          <w:marBottom w:val="0"/>
          <w:divBdr>
            <w:top w:val="none" w:sz="0" w:space="0" w:color="auto"/>
            <w:left w:val="none" w:sz="0" w:space="0" w:color="auto"/>
            <w:bottom w:val="none" w:sz="0" w:space="0" w:color="auto"/>
            <w:right w:val="none" w:sz="0" w:space="0" w:color="auto"/>
          </w:divBdr>
          <w:divsChild>
            <w:div w:id="1297644520">
              <w:marLeft w:val="0"/>
              <w:marRight w:val="0"/>
              <w:marTop w:val="0"/>
              <w:marBottom w:val="0"/>
              <w:divBdr>
                <w:top w:val="none" w:sz="0" w:space="0" w:color="auto"/>
                <w:left w:val="none" w:sz="0" w:space="0" w:color="auto"/>
                <w:bottom w:val="none" w:sz="0" w:space="0" w:color="auto"/>
                <w:right w:val="none" w:sz="0" w:space="0" w:color="auto"/>
              </w:divBdr>
            </w:div>
          </w:divsChild>
        </w:div>
        <w:div w:id="740098943">
          <w:marLeft w:val="0"/>
          <w:marRight w:val="0"/>
          <w:marTop w:val="0"/>
          <w:marBottom w:val="0"/>
          <w:divBdr>
            <w:top w:val="none" w:sz="0" w:space="0" w:color="auto"/>
            <w:left w:val="none" w:sz="0" w:space="0" w:color="auto"/>
            <w:bottom w:val="none" w:sz="0" w:space="0" w:color="auto"/>
            <w:right w:val="none" w:sz="0" w:space="0" w:color="auto"/>
          </w:divBdr>
          <w:divsChild>
            <w:div w:id="1059211467">
              <w:marLeft w:val="0"/>
              <w:marRight w:val="0"/>
              <w:marTop w:val="0"/>
              <w:marBottom w:val="0"/>
              <w:divBdr>
                <w:top w:val="none" w:sz="0" w:space="0" w:color="auto"/>
                <w:left w:val="none" w:sz="0" w:space="0" w:color="auto"/>
                <w:bottom w:val="none" w:sz="0" w:space="0" w:color="auto"/>
                <w:right w:val="none" w:sz="0" w:space="0" w:color="auto"/>
              </w:divBdr>
            </w:div>
          </w:divsChild>
        </w:div>
        <w:div w:id="771709426">
          <w:marLeft w:val="0"/>
          <w:marRight w:val="0"/>
          <w:marTop w:val="0"/>
          <w:marBottom w:val="0"/>
          <w:divBdr>
            <w:top w:val="none" w:sz="0" w:space="0" w:color="auto"/>
            <w:left w:val="none" w:sz="0" w:space="0" w:color="auto"/>
            <w:bottom w:val="none" w:sz="0" w:space="0" w:color="auto"/>
            <w:right w:val="none" w:sz="0" w:space="0" w:color="auto"/>
          </w:divBdr>
          <w:divsChild>
            <w:div w:id="2067953450">
              <w:marLeft w:val="0"/>
              <w:marRight w:val="0"/>
              <w:marTop w:val="0"/>
              <w:marBottom w:val="0"/>
              <w:divBdr>
                <w:top w:val="none" w:sz="0" w:space="0" w:color="auto"/>
                <w:left w:val="none" w:sz="0" w:space="0" w:color="auto"/>
                <w:bottom w:val="none" w:sz="0" w:space="0" w:color="auto"/>
                <w:right w:val="none" w:sz="0" w:space="0" w:color="auto"/>
              </w:divBdr>
            </w:div>
          </w:divsChild>
        </w:div>
        <w:div w:id="787623432">
          <w:marLeft w:val="0"/>
          <w:marRight w:val="0"/>
          <w:marTop w:val="0"/>
          <w:marBottom w:val="0"/>
          <w:divBdr>
            <w:top w:val="none" w:sz="0" w:space="0" w:color="auto"/>
            <w:left w:val="none" w:sz="0" w:space="0" w:color="auto"/>
            <w:bottom w:val="none" w:sz="0" w:space="0" w:color="auto"/>
            <w:right w:val="none" w:sz="0" w:space="0" w:color="auto"/>
          </w:divBdr>
          <w:divsChild>
            <w:div w:id="1485586244">
              <w:marLeft w:val="0"/>
              <w:marRight w:val="0"/>
              <w:marTop w:val="0"/>
              <w:marBottom w:val="0"/>
              <w:divBdr>
                <w:top w:val="none" w:sz="0" w:space="0" w:color="auto"/>
                <w:left w:val="none" w:sz="0" w:space="0" w:color="auto"/>
                <w:bottom w:val="none" w:sz="0" w:space="0" w:color="auto"/>
                <w:right w:val="none" w:sz="0" w:space="0" w:color="auto"/>
              </w:divBdr>
            </w:div>
          </w:divsChild>
        </w:div>
        <w:div w:id="819463941">
          <w:marLeft w:val="0"/>
          <w:marRight w:val="0"/>
          <w:marTop w:val="0"/>
          <w:marBottom w:val="0"/>
          <w:divBdr>
            <w:top w:val="none" w:sz="0" w:space="0" w:color="auto"/>
            <w:left w:val="none" w:sz="0" w:space="0" w:color="auto"/>
            <w:bottom w:val="none" w:sz="0" w:space="0" w:color="auto"/>
            <w:right w:val="none" w:sz="0" w:space="0" w:color="auto"/>
          </w:divBdr>
          <w:divsChild>
            <w:div w:id="935400978">
              <w:marLeft w:val="0"/>
              <w:marRight w:val="0"/>
              <w:marTop w:val="0"/>
              <w:marBottom w:val="0"/>
              <w:divBdr>
                <w:top w:val="none" w:sz="0" w:space="0" w:color="auto"/>
                <w:left w:val="none" w:sz="0" w:space="0" w:color="auto"/>
                <w:bottom w:val="none" w:sz="0" w:space="0" w:color="auto"/>
                <w:right w:val="none" w:sz="0" w:space="0" w:color="auto"/>
              </w:divBdr>
            </w:div>
          </w:divsChild>
        </w:div>
        <w:div w:id="839008183">
          <w:marLeft w:val="0"/>
          <w:marRight w:val="0"/>
          <w:marTop w:val="0"/>
          <w:marBottom w:val="0"/>
          <w:divBdr>
            <w:top w:val="none" w:sz="0" w:space="0" w:color="auto"/>
            <w:left w:val="none" w:sz="0" w:space="0" w:color="auto"/>
            <w:bottom w:val="none" w:sz="0" w:space="0" w:color="auto"/>
            <w:right w:val="none" w:sz="0" w:space="0" w:color="auto"/>
          </w:divBdr>
          <w:divsChild>
            <w:div w:id="878011967">
              <w:marLeft w:val="0"/>
              <w:marRight w:val="0"/>
              <w:marTop w:val="0"/>
              <w:marBottom w:val="0"/>
              <w:divBdr>
                <w:top w:val="none" w:sz="0" w:space="0" w:color="auto"/>
                <w:left w:val="none" w:sz="0" w:space="0" w:color="auto"/>
                <w:bottom w:val="none" w:sz="0" w:space="0" w:color="auto"/>
                <w:right w:val="none" w:sz="0" w:space="0" w:color="auto"/>
              </w:divBdr>
            </w:div>
          </w:divsChild>
        </w:div>
        <w:div w:id="856383581">
          <w:marLeft w:val="0"/>
          <w:marRight w:val="0"/>
          <w:marTop w:val="0"/>
          <w:marBottom w:val="0"/>
          <w:divBdr>
            <w:top w:val="none" w:sz="0" w:space="0" w:color="auto"/>
            <w:left w:val="none" w:sz="0" w:space="0" w:color="auto"/>
            <w:bottom w:val="none" w:sz="0" w:space="0" w:color="auto"/>
            <w:right w:val="none" w:sz="0" w:space="0" w:color="auto"/>
          </w:divBdr>
          <w:divsChild>
            <w:div w:id="157355420">
              <w:marLeft w:val="0"/>
              <w:marRight w:val="0"/>
              <w:marTop w:val="0"/>
              <w:marBottom w:val="0"/>
              <w:divBdr>
                <w:top w:val="none" w:sz="0" w:space="0" w:color="auto"/>
                <w:left w:val="none" w:sz="0" w:space="0" w:color="auto"/>
                <w:bottom w:val="none" w:sz="0" w:space="0" w:color="auto"/>
                <w:right w:val="none" w:sz="0" w:space="0" w:color="auto"/>
              </w:divBdr>
            </w:div>
          </w:divsChild>
        </w:div>
        <w:div w:id="861941073">
          <w:marLeft w:val="0"/>
          <w:marRight w:val="0"/>
          <w:marTop w:val="0"/>
          <w:marBottom w:val="0"/>
          <w:divBdr>
            <w:top w:val="none" w:sz="0" w:space="0" w:color="auto"/>
            <w:left w:val="none" w:sz="0" w:space="0" w:color="auto"/>
            <w:bottom w:val="none" w:sz="0" w:space="0" w:color="auto"/>
            <w:right w:val="none" w:sz="0" w:space="0" w:color="auto"/>
          </w:divBdr>
          <w:divsChild>
            <w:div w:id="913122191">
              <w:marLeft w:val="0"/>
              <w:marRight w:val="0"/>
              <w:marTop w:val="0"/>
              <w:marBottom w:val="0"/>
              <w:divBdr>
                <w:top w:val="none" w:sz="0" w:space="0" w:color="auto"/>
                <w:left w:val="none" w:sz="0" w:space="0" w:color="auto"/>
                <w:bottom w:val="none" w:sz="0" w:space="0" w:color="auto"/>
                <w:right w:val="none" w:sz="0" w:space="0" w:color="auto"/>
              </w:divBdr>
            </w:div>
          </w:divsChild>
        </w:div>
        <w:div w:id="945507530">
          <w:marLeft w:val="0"/>
          <w:marRight w:val="0"/>
          <w:marTop w:val="0"/>
          <w:marBottom w:val="0"/>
          <w:divBdr>
            <w:top w:val="none" w:sz="0" w:space="0" w:color="auto"/>
            <w:left w:val="none" w:sz="0" w:space="0" w:color="auto"/>
            <w:bottom w:val="none" w:sz="0" w:space="0" w:color="auto"/>
            <w:right w:val="none" w:sz="0" w:space="0" w:color="auto"/>
          </w:divBdr>
          <w:divsChild>
            <w:div w:id="2112309721">
              <w:marLeft w:val="0"/>
              <w:marRight w:val="0"/>
              <w:marTop w:val="0"/>
              <w:marBottom w:val="0"/>
              <w:divBdr>
                <w:top w:val="none" w:sz="0" w:space="0" w:color="auto"/>
                <w:left w:val="none" w:sz="0" w:space="0" w:color="auto"/>
                <w:bottom w:val="none" w:sz="0" w:space="0" w:color="auto"/>
                <w:right w:val="none" w:sz="0" w:space="0" w:color="auto"/>
              </w:divBdr>
            </w:div>
          </w:divsChild>
        </w:div>
        <w:div w:id="951671174">
          <w:marLeft w:val="0"/>
          <w:marRight w:val="0"/>
          <w:marTop w:val="0"/>
          <w:marBottom w:val="0"/>
          <w:divBdr>
            <w:top w:val="none" w:sz="0" w:space="0" w:color="auto"/>
            <w:left w:val="none" w:sz="0" w:space="0" w:color="auto"/>
            <w:bottom w:val="none" w:sz="0" w:space="0" w:color="auto"/>
            <w:right w:val="none" w:sz="0" w:space="0" w:color="auto"/>
          </w:divBdr>
          <w:divsChild>
            <w:div w:id="105975947">
              <w:marLeft w:val="0"/>
              <w:marRight w:val="0"/>
              <w:marTop w:val="0"/>
              <w:marBottom w:val="0"/>
              <w:divBdr>
                <w:top w:val="none" w:sz="0" w:space="0" w:color="auto"/>
                <w:left w:val="none" w:sz="0" w:space="0" w:color="auto"/>
                <w:bottom w:val="none" w:sz="0" w:space="0" w:color="auto"/>
                <w:right w:val="none" w:sz="0" w:space="0" w:color="auto"/>
              </w:divBdr>
            </w:div>
          </w:divsChild>
        </w:div>
        <w:div w:id="968973719">
          <w:marLeft w:val="0"/>
          <w:marRight w:val="0"/>
          <w:marTop w:val="0"/>
          <w:marBottom w:val="0"/>
          <w:divBdr>
            <w:top w:val="none" w:sz="0" w:space="0" w:color="auto"/>
            <w:left w:val="none" w:sz="0" w:space="0" w:color="auto"/>
            <w:bottom w:val="none" w:sz="0" w:space="0" w:color="auto"/>
            <w:right w:val="none" w:sz="0" w:space="0" w:color="auto"/>
          </w:divBdr>
          <w:divsChild>
            <w:div w:id="97529811">
              <w:marLeft w:val="0"/>
              <w:marRight w:val="0"/>
              <w:marTop w:val="0"/>
              <w:marBottom w:val="0"/>
              <w:divBdr>
                <w:top w:val="none" w:sz="0" w:space="0" w:color="auto"/>
                <w:left w:val="none" w:sz="0" w:space="0" w:color="auto"/>
                <w:bottom w:val="none" w:sz="0" w:space="0" w:color="auto"/>
                <w:right w:val="none" w:sz="0" w:space="0" w:color="auto"/>
              </w:divBdr>
            </w:div>
          </w:divsChild>
        </w:div>
        <w:div w:id="1038579451">
          <w:marLeft w:val="0"/>
          <w:marRight w:val="0"/>
          <w:marTop w:val="0"/>
          <w:marBottom w:val="0"/>
          <w:divBdr>
            <w:top w:val="none" w:sz="0" w:space="0" w:color="auto"/>
            <w:left w:val="none" w:sz="0" w:space="0" w:color="auto"/>
            <w:bottom w:val="none" w:sz="0" w:space="0" w:color="auto"/>
            <w:right w:val="none" w:sz="0" w:space="0" w:color="auto"/>
          </w:divBdr>
          <w:divsChild>
            <w:div w:id="244994068">
              <w:marLeft w:val="0"/>
              <w:marRight w:val="0"/>
              <w:marTop w:val="0"/>
              <w:marBottom w:val="0"/>
              <w:divBdr>
                <w:top w:val="none" w:sz="0" w:space="0" w:color="auto"/>
                <w:left w:val="none" w:sz="0" w:space="0" w:color="auto"/>
                <w:bottom w:val="none" w:sz="0" w:space="0" w:color="auto"/>
                <w:right w:val="none" w:sz="0" w:space="0" w:color="auto"/>
              </w:divBdr>
            </w:div>
          </w:divsChild>
        </w:div>
        <w:div w:id="1055591329">
          <w:marLeft w:val="0"/>
          <w:marRight w:val="0"/>
          <w:marTop w:val="0"/>
          <w:marBottom w:val="0"/>
          <w:divBdr>
            <w:top w:val="none" w:sz="0" w:space="0" w:color="auto"/>
            <w:left w:val="none" w:sz="0" w:space="0" w:color="auto"/>
            <w:bottom w:val="none" w:sz="0" w:space="0" w:color="auto"/>
            <w:right w:val="none" w:sz="0" w:space="0" w:color="auto"/>
          </w:divBdr>
          <w:divsChild>
            <w:div w:id="577060620">
              <w:marLeft w:val="0"/>
              <w:marRight w:val="0"/>
              <w:marTop w:val="0"/>
              <w:marBottom w:val="0"/>
              <w:divBdr>
                <w:top w:val="none" w:sz="0" w:space="0" w:color="auto"/>
                <w:left w:val="none" w:sz="0" w:space="0" w:color="auto"/>
                <w:bottom w:val="none" w:sz="0" w:space="0" w:color="auto"/>
                <w:right w:val="none" w:sz="0" w:space="0" w:color="auto"/>
              </w:divBdr>
            </w:div>
          </w:divsChild>
        </w:div>
        <w:div w:id="1075860410">
          <w:marLeft w:val="0"/>
          <w:marRight w:val="0"/>
          <w:marTop w:val="0"/>
          <w:marBottom w:val="0"/>
          <w:divBdr>
            <w:top w:val="none" w:sz="0" w:space="0" w:color="auto"/>
            <w:left w:val="none" w:sz="0" w:space="0" w:color="auto"/>
            <w:bottom w:val="none" w:sz="0" w:space="0" w:color="auto"/>
            <w:right w:val="none" w:sz="0" w:space="0" w:color="auto"/>
          </w:divBdr>
          <w:divsChild>
            <w:div w:id="687486031">
              <w:marLeft w:val="0"/>
              <w:marRight w:val="0"/>
              <w:marTop w:val="0"/>
              <w:marBottom w:val="0"/>
              <w:divBdr>
                <w:top w:val="none" w:sz="0" w:space="0" w:color="auto"/>
                <w:left w:val="none" w:sz="0" w:space="0" w:color="auto"/>
                <w:bottom w:val="none" w:sz="0" w:space="0" w:color="auto"/>
                <w:right w:val="none" w:sz="0" w:space="0" w:color="auto"/>
              </w:divBdr>
            </w:div>
          </w:divsChild>
        </w:div>
        <w:div w:id="1076316894">
          <w:marLeft w:val="0"/>
          <w:marRight w:val="0"/>
          <w:marTop w:val="0"/>
          <w:marBottom w:val="0"/>
          <w:divBdr>
            <w:top w:val="none" w:sz="0" w:space="0" w:color="auto"/>
            <w:left w:val="none" w:sz="0" w:space="0" w:color="auto"/>
            <w:bottom w:val="none" w:sz="0" w:space="0" w:color="auto"/>
            <w:right w:val="none" w:sz="0" w:space="0" w:color="auto"/>
          </w:divBdr>
          <w:divsChild>
            <w:div w:id="842354008">
              <w:marLeft w:val="0"/>
              <w:marRight w:val="0"/>
              <w:marTop w:val="0"/>
              <w:marBottom w:val="0"/>
              <w:divBdr>
                <w:top w:val="none" w:sz="0" w:space="0" w:color="auto"/>
                <w:left w:val="none" w:sz="0" w:space="0" w:color="auto"/>
                <w:bottom w:val="none" w:sz="0" w:space="0" w:color="auto"/>
                <w:right w:val="none" w:sz="0" w:space="0" w:color="auto"/>
              </w:divBdr>
            </w:div>
          </w:divsChild>
        </w:div>
        <w:div w:id="1113355765">
          <w:marLeft w:val="0"/>
          <w:marRight w:val="0"/>
          <w:marTop w:val="0"/>
          <w:marBottom w:val="0"/>
          <w:divBdr>
            <w:top w:val="none" w:sz="0" w:space="0" w:color="auto"/>
            <w:left w:val="none" w:sz="0" w:space="0" w:color="auto"/>
            <w:bottom w:val="none" w:sz="0" w:space="0" w:color="auto"/>
            <w:right w:val="none" w:sz="0" w:space="0" w:color="auto"/>
          </w:divBdr>
          <w:divsChild>
            <w:div w:id="654334397">
              <w:marLeft w:val="0"/>
              <w:marRight w:val="0"/>
              <w:marTop w:val="0"/>
              <w:marBottom w:val="0"/>
              <w:divBdr>
                <w:top w:val="none" w:sz="0" w:space="0" w:color="auto"/>
                <w:left w:val="none" w:sz="0" w:space="0" w:color="auto"/>
                <w:bottom w:val="none" w:sz="0" w:space="0" w:color="auto"/>
                <w:right w:val="none" w:sz="0" w:space="0" w:color="auto"/>
              </w:divBdr>
            </w:div>
          </w:divsChild>
        </w:div>
        <w:div w:id="1138037489">
          <w:marLeft w:val="0"/>
          <w:marRight w:val="0"/>
          <w:marTop w:val="0"/>
          <w:marBottom w:val="0"/>
          <w:divBdr>
            <w:top w:val="none" w:sz="0" w:space="0" w:color="auto"/>
            <w:left w:val="none" w:sz="0" w:space="0" w:color="auto"/>
            <w:bottom w:val="none" w:sz="0" w:space="0" w:color="auto"/>
            <w:right w:val="none" w:sz="0" w:space="0" w:color="auto"/>
          </w:divBdr>
          <w:divsChild>
            <w:div w:id="1029334555">
              <w:marLeft w:val="0"/>
              <w:marRight w:val="0"/>
              <w:marTop w:val="0"/>
              <w:marBottom w:val="0"/>
              <w:divBdr>
                <w:top w:val="none" w:sz="0" w:space="0" w:color="auto"/>
                <w:left w:val="none" w:sz="0" w:space="0" w:color="auto"/>
                <w:bottom w:val="none" w:sz="0" w:space="0" w:color="auto"/>
                <w:right w:val="none" w:sz="0" w:space="0" w:color="auto"/>
              </w:divBdr>
            </w:div>
          </w:divsChild>
        </w:div>
        <w:div w:id="1146819628">
          <w:marLeft w:val="0"/>
          <w:marRight w:val="0"/>
          <w:marTop w:val="0"/>
          <w:marBottom w:val="0"/>
          <w:divBdr>
            <w:top w:val="none" w:sz="0" w:space="0" w:color="auto"/>
            <w:left w:val="none" w:sz="0" w:space="0" w:color="auto"/>
            <w:bottom w:val="none" w:sz="0" w:space="0" w:color="auto"/>
            <w:right w:val="none" w:sz="0" w:space="0" w:color="auto"/>
          </w:divBdr>
          <w:divsChild>
            <w:div w:id="1072001053">
              <w:marLeft w:val="0"/>
              <w:marRight w:val="0"/>
              <w:marTop w:val="0"/>
              <w:marBottom w:val="0"/>
              <w:divBdr>
                <w:top w:val="none" w:sz="0" w:space="0" w:color="auto"/>
                <w:left w:val="none" w:sz="0" w:space="0" w:color="auto"/>
                <w:bottom w:val="none" w:sz="0" w:space="0" w:color="auto"/>
                <w:right w:val="none" w:sz="0" w:space="0" w:color="auto"/>
              </w:divBdr>
            </w:div>
          </w:divsChild>
        </w:div>
        <w:div w:id="1149326107">
          <w:marLeft w:val="0"/>
          <w:marRight w:val="0"/>
          <w:marTop w:val="0"/>
          <w:marBottom w:val="0"/>
          <w:divBdr>
            <w:top w:val="none" w:sz="0" w:space="0" w:color="auto"/>
            <w:left w:val="none" w:sz="0" w:space="0" w:color="auto"/>
            <w:bottom w:val="none" w:sz="0" w:space="0" w:color="auto"/>
            <w:right w:val="none" w:sz="0" w:space="0" w:color="auto"/>
          </w:divBdr>
          <w:divsChild>
            <w:div w:id="70734148">
              <w:marLeft w:val="0"/>
              <w:marRight w:val="0"/>
              <w:marTop w:val="0"/>
              <w:marBottom w:val="0"/>
              <w:divBdr>
                <w:top w:val="none" w:sz="0" w:space="0" w:color="auto"/>
                <w:left w:val="none" w:sz="0" w:space="0" w:color="auto"/>
                <w:bottom w:val="none" w:sz="0" w:space="0" w:color="auto"/>
                <w:right w:val="none" w:sz="0" w:space="0" w:color="auto"/>
              </w:divBdr>
            </w:div>
          </w:divsChild>
        </w:div>
        <w:div w:id="1165590279">
          <w:marLeft w:val="0"/>
          <w:marRight w:val="0"/>
          <w:marTop w:val="0"/>
          <w:marBottom w:val="0"/>
          <w:divBdr>
            <w:top w:val="none" w:sz="0" w:space="0" w:color="auto"/>
            <w:left w:val="none" w:sz="0" w:space="0" w:color="auto"/>
            <w:bottom w:val="none" w:sz="0" w:space="0" w:color="auto"/>
            <w:right w:val="none" w:sz="0" w:space="0" w:color="auto"/>
          </w:divBdr>
          <w:divsChild>
            <w:div w:id="1073357661">
              <w:marLeft w:val="0"/>
              <w:marRight w:val="0"/>
              <w:marTop w:val="0"/>
              <w:marBottom w:val="0"/>
              <w:divBdr>
                <w:top w:val="none" w:sz="0" w:space="0" w:color="auto"/>
                <w:left w:val="none" w:sz="0" w:space="0" w:color="auto"/>
                <w:bottom w:val="none" w:sz="0" w:space="0" w:color="auto"/>
                <w:right w:val="none" w:sz="0" w:space="0" w:color="auto"/>
              </w:divBdr>
            </w:div>
          </w:divsChild>
        </w:div>
        <w:div w:id="1172793278">
          <w:marLeft w:val="0"/>
          <w:marRight w:val="0"/>
          <w:marTop w:val="0"/>
          <w:marBottom w:val="0"/>
          <w:divBdr>
            <w:top w:val="none" w:sz="0" w:space="0" w:color="auto"/>
            <w:left w:val="none" w:sz="0" w:space="0" w:color="auto"/>
            <w:bottom w:val="none" w:sz="0" w:space="0" w:color="auto"/>
            <w:right w:val="none" w:sz="0" w:space="0" w:color="auto"/>
          </w:divBdr>
          <w:divsChild>
            <w:div w:id="1816798372">
              <w:marLeft w:val="0"/>
              <w:marRight w:val="0"/>
              <w:marTop w:val="0"/>
              <w:marBottom w:val="0"/>
              <w:divBdr>
                <w:top w:val="none" w:sz="0" w:space="0" w:color="auto"/>
                <w:left w:val="none" w:sz="0" w:space="0" w:color="auto"/>
                <w:bottom w:val="none" w:sz="0" w:space="0" w:color="auto"/>
                <w:right w:val="none" w:sz="0" w:space="0" w:color="auto"/>
              </w:divBdr>
            </w:div>
          </w:divsChild>
        </w:div>
        <w:div w:id="1181120497">
          <w:marLeft w:val="0"/>
          <w:marRight w:val="0"/>
          <w:marTop w:val="0"/>
          <w:marBottom w:val="0"/>
          <w:divBdr>
            <w:top w:val="none" w:sz="0" w:space="0" w:color="auto"/>
            <w:left w:val="none" w:sz="0" w:space="0" w:color="auto"/>
            <w:bottom w:val="none" w:sz="0" w:space="0" w:color="auto"/>
            <w:right w:val="none" w:sz="0" w:space="0" w:color="auto"/>
          </w:divBdr>
          <w:divsChild>
            <w:div w:id="1151488064">
              <w:marLeft w:val="0"/>
              <w:marRight w:val="0"/>
              <w:marTop w:val="0"/>
              <w:marBottom w:val="0"/>
              <w:divBdr>
                <w:top w:val="none" w:sz="0" w:space="0" w:color="auto"/>
                <w:left w:val="none" w:sz="0" w:space="0" w:color="auto"/>
                <w:bottom w:val="none" w:sz="0" w:space="0" w:color="auto"/>
                <w:right w:val="none" w:sz="0" w:space="0" w:color="auto"/>
              </w:divBdr>
            </w:div>
          </w:divsChild>
        </w:div>
        <w:div w:id="1182204128">
          <w:marLeft w:val="0"/>
          <w:marRight w:val="0"/>
          <w:marTop w:val="0"/>
          <w:marBottom w:val="0"/>
          <w:divBdr>
            <w:top w:val="none" w:sz="0" w:space="0" w:color="auto"/>
            <w:left w:val="none" w:sz="0" w:space="0" w:color="auto"/>
            <w:bottom w:val="none" w:sz="0" w:space="0" w:color="auto"/>
            <w:right w:val="none" w:sz="0" w:space="0" w:color="auto"/>
          </w:divBdr>
          <w:divsChild>
            <w:div w:id="1271352387">
              <w:marLeft w:val="0"/>
              <w:marRight w:val="0"/>
              <w:marTop w:val="0"/>
              <w:marBottom w:val="0"/>
              <w:divBdr>
                <w:top w:val="none" w:sz="0" w:space="0" w:color="auto"/>
                <w:left w:val="none" w:sz="0" w:space="0" w:color="auto"/>
                <w:bottom w:val="none" w:sz="0" w:space="0" w:color="auto"/>
                <w:right w:val="none" w:sz="0" w:space="0" w:color="auto"/>
              </w:divBdr>
            </w:div>
          </w:divsChild>
        </w:div>
        <w:div w:id="1185286533">
          <w:marLeft w:val="0"/>
          <w:marRight w:val="0"/>
          <w:marTop w:val="0"/>
          <w:marBottom w:val="0"/>
          <w:divBdr>
            <w:top w:val="none" w:sz="0" w:space="0" w:color="auto"/>
            <w:left w:val="none" w:sz="0" w:space="0" w:color="auto"/>
            <w:bottom w:val="none" w:sz="0" w:space="0" w:color="auto"/>
            <w:right w:val="none" w:sz="0" w:space="0" w:color="auto"/>
          </w:divBdr>
          <w:divsChild>
            <w:div w:id="180552556">
              <w:marLeft w:val="0"/>
              <w:marRight w:val="0"/>
              <w:marTop w:val="0"/>
              <w:marBottom w:val="0"/>
              <w:divBdr>
                <w:top w:val="none" w:sz="0" w:space="0" w:color="auto"/>
                <w:left w:val="none" w:sz="0" w:space="0" w:color="auto"/>
                <w:bottom w:val="none" w:sz="0" w:space="0" w:color="auto"/>
                <w:right w:val="none" w:sz="0" w:space="0" w:color="auto"/>
              </w:divBdr>
            </w:div>
          </w:divsChild>
        </w:div>
        <w:div w:id="1198471148">
          <w:marLeft w:val="0"/>
          <w:marRight w:val="0"/>
          <w:marTop w:val="0"/>
          <w:marBottom w:val="0"/>
          <w:divBdr>
            <w:top w:val="none" w:sz="0" w:space="0" w:color="auto"/>
            <w:left w:val="none" w:sz="0" w:space="0" w:color="auto"/>
            <w:bottom w:val="none" w:sz="0" w:space="0" w:color="auto"/>
            <w:right w:val="none" w:sz="0" w:space="0" w:color="auto"/>
          </w:divBdr>
          <w:divsChild>
            <w:div w:id="569970040">
              <w:marLeft w:val="0"/>
              <w:marRight w:val="0"/>
              <w:marTop w:val="0"/>
              <w:marBottom w:val="0"/>
              <w:divBdr>
                <w:top w:val="none" w:sz="0" w:space="0" w:color="auto"/>
                <w:left w:val="none" w:sz="0" w:space="0" w:color="auto"/>
                <w:bottom w:val="none" w:sz="0" w:space="0" w:color="auto"/>
                <w:right w:val="none" w:sz="0" w:space="0" w:color="auto"/>
              </w:divBdr>
            </w:div>
          </w:divsChild>
        </w:div>
        <w:div w:id="1210607427">
          <w:marLeft w:val="0"/>
          <w:marRight w:val="0"/>
          <w:marTop w:val="0"/>
          <w:marBottom w:val="0"/>
          <w:divBdr>
            <w:top w:val="none" w:sz="0" w:space="0" w:color="auto"/>
            <w:left w:val="none" w:sz="0" w:space="0" w:color="auto"/>
            <w:bottom w:val="none" w:sz="0" w:space="0" w:color="auto"/>
            <w:right w:val="none" w:sz="0" w:space="0" w:color="auto"/>
          </w:divBdr>
          <w:divsChild>
            <w:div w:id="823005387">
              <w:marLeft w:val="0"/>
              <w:marRight w:val="0"/>
              <w:marTop w:val="0"/>
              <w:marBottom w:val="0"/>
              <w:divBdr>
                <w:top w:val="none" w:sz="0" w:space="0" w:color="auto"/>
                <w:left w:val="none" w:sz="0" w:space="0" w:color="auto"/>
                <w:bottom w:val="none" w:sz="0" w:space="0" w:color="auto"/>
                <w:right w:val="none" w:sz="0" w:space="0" w:color="auto"/>
              </w:divBdr>
            </w:div>
          </w:divsChild>
        </w:div>
        <w:div w:id="1218276592">
          <w:marLeft w:val="0"/>
          <w:marRight w:val="0"/>
          <w:marTop w:val="0"/>
          <w:marBottom w:val="0"/>
          <w:divBdr>
            <w:top w:val="none" w:sz="0" w:space="0" w:color="auto"/>
            <w:left w:val="none" w:sz="0" w:space="0" w:color="auto"/>
            <w:bottom w:val="none" w:sz="0" w:space="0" w:color="auto"/>
            <w:right w:val="none" w:sz="0" w:space="0" w:color="auto"/>
          </w:divBdr>
          <w:divsChild>
            <w:div w:id="2050185000">
              <w:marLeft w:val="0"/>
              <w:marRight w:val="0"/>
              <w:marTop w:val="0"/>
              <w:marBottom w:val="0"/>
              <w:divBdr>
                <w:top w:val="none" w:sz="0" w:space="0" w:color="auto"/>
                <w:left w:val="none" w:sz="0" w:space="0" w:color="auto"/>
                <w:bottom w:val="none" w:sz="0" w:space="0" w:color="auto"/>
                <w:right w:val="none" w:sz="0" w:space="0" w:color="auto"/>
              </w:divBdr>
            </w:div>
          </w:divsChild>
        </w:div>
        <w:div w:id="1224411274">
          <w:marLeft w:val="0"/>
          <w:marRight w:val="0"/>
          <w:marTop w:val="0"/>
          <w:marBottom w:val="0"/>
          <w:divBdr>
            <w:top w:val="none" w:sz="0" w:space="0" w:color="auto"/>
            <w:left w:val="none" w:sz="0" w:space="0" w:color="auto"/>
            <w:bottom w:val="none" w:sz="0" w:space="0" w:color="auto"/>
            <w:right w:val="none" w:sz="0" w:space="0" w:color="auto"/>
          </w:divBdr>
          <w:divsChild>
            <w:div w:id="186723650">
              <w:marLeft w:val="0"/>
              <w:marRight w:val="0"/>
              <w:marTop w:val="0"/>
              <w:marBottom w:val="0"/>
              <w:divBdr>
                <w:top w:val="none" w:sz="0" w:space="0" w:color="auto"/>
                <w:left w:val="none" w:sz="0" w:space="0" w:color="auto"/>
                <w:bottom w:val="none" w:sz="0" w:space="0" w:color="auto"/>
                <w:right w:val="none" w:sz="0" w:space="0" w:color="auto"/>
              </w:divBdr>
            </w:div>
          </w:divsChild>
        </w:div>
        <w:div w:id="1225070644">
          <w:marLeft w:val="0"/>
          <w:marRight w:val="0"/>
          <w:marTop w:val="0"/>
          <w:marBottom w:val="0"/>
          <w:divBdr>
            <w:top w:val="none" w:sz="0" w:space="0" w:color="auto"/>
            <w:left w:val="none" w:sz="0" w:space="0" w:color="auto"/>
            <w:bottom w:val="none" w:sz="0" w:space="0" w:color="auto"/>
            <w:right w:val="none" w:sz="0" w:space="0" w:color="auto"/>
          </w:divBdr>
          <w:divsChild>
            <w:div w:id="253056425">
              <w:marLeft w:val="0"/>
              <w:marRight w:val="0"/>
              <w:marTop w:val="0"/>
              <w:marBottom w:val="0"/>
              <w:divBdr>
                <w:top w:val="none" w:sz="0" w:space="0" w:color="auto"/>
                <w:left w:val="none" w:sz="0" w:space="0" w:color="auto"/>
                <w:bottom w:val="none" w:sz="0" w:space="0" w:color="auto"/>
                <w:right w:val="none" w:sz="0" w:space="0" w:color="auto"/>
              </w:divBdr>
            </w:div>
          </w:divsChild>
        </w:div>
        <w:div w:id="1237938986">
          <w:marLeft w:val="0"/>
          <w:marRight w:val="0"/>
          <w:marTop w:val="0"/>
          <w:marBottom w:val="0"/>
          <w:divBdr>
            <w:top w:val="none" w:sz="0" w:space="0" w:color="auto"/>
            <w:left w:val="none" w:sz="0" w:space="0" w:color="auto"/>
            <w:bottom w:val="none" w:sz="0" w:space="0" w:color="auto"/>
            <w:right w:val="none" w:sz="0" w:space="0" w:color="auto"/>
          </w:divBdr>
          <w:divsChild>
            <w:div w:id="322009088">
              <w:marLeft w:val="0"/>
              <w:marRight w:val="0"/>
              <w:marTop w:val="0"/>
              <w:marBottom w:val="0"/>
              <w:divBdr>
                <w:top w:val="none" w:sz="0" w:space="0" w:color="auto"/>
                <w:left w:val="none" w:sz="0" w:space="0" w:color="auto"/>
                <w:bottom w:val="none" w:sz="0" w:space="0" w:color="auto"/>
                <w:right w:val="none" w:sz="0" w:space="0" w:color="auto"/>
              </w:divBdr>
            </w:div>
          </w:divsChild>
        </w:div>
        <w:div w:id="1241867894">
          <w:marLeft w:val="0"/>
          <w:marRight w:val="0"/>
          <w:marTop w:val="0"/>
          <w:marBottom w:val="0"/>
          <w:divBdr>
            <w:top w:val="none" w:sz="0" w:space="0" w:color="auto"/>
            <w:left w:val="none" w:sz="0" w:space="0" w:color="auto"/>
            <w:bottom w:val="none" w:sz="0" w:space="0" w:color="auto"/>
            <w:right w:val="none" w:sz="0" w:space="0" w:color="auto"/>
          </w:divBdr>
          <w:divsChild>
            <w:div w:id="2059817808">
              <w:marLeft w:val="0"/>
              <w:marRight w:val="0"/>
              <w:marTop w:val="0"/>
              <w:marBottom w:val="0"/>
              <w:divBdr>
                <w:top w:val="none" w:sz="0" w:space="0" w:color="auto"/>
                <w:left w:val="none" w:sz="0" w:space="0" w:color="auto"/>
                <w:bottom w:val="none" w:sz="0" w:space="0" w:color="auto"/>
                <w:right w:val="none" w:sz="0" w:space="0" w:color="auto"/>
              </w:divBdr>
            </w:div>
          </w:divsChild>
        </w:div>
        <w:div w:id="1244678453">
          <w:marLeft w:val="0"/>
          <w:marRight w:val="0"/>
          <w:marTop w:val="0"/>
          <w:marBottom w:val="0"/>
          <w:divBdr>
            <w:top w:val="none" w:sz="0" w:space="0" w:color="auto"/>
            <w:left w:val="none" w:sz="0" w:space="0" w:color="auto"/>
            <w:bottom w:val="none" w:sz="0" w:space="0" w:color="auto"/>
            <w:right w:val="none" w:sz="0" w:space="0" w:color="auto"/>
          </w:divBdr>
          <w:divsChild>
            <w:div w:id="1813326342">
              <w:marLeft w:val="0"/>
              <w:marRight w:val="0"/>
              <w:marTop w:val="0"/>
              <w:marBottom w:val="0"/>
              <w:divBdr>
                <w:top w:val="none" w:sz="0" w:space="0" w:color="auto"/>
                <w:left w:val="none" w:sz="0" w:space="0" w:color="auto"/>
                <w:bottom w:val="none" w:sz="0" w:space="0" w:color="auto"/>
                <w:right w:val="none" w:sz="0" w:space="0" w:color="auto"/>
              </w:divBdr>
            </w:div>
          </w:divsChild>
        </w:div>
        <w:div w:id="1251545364">
          <w:marLeft w:val="0"/>
          <w:marRight w:val="0"/>
          <w:marTop w:val="0"/>
          <w:marBottom w:val="0"/>
          <w:divBdr>
            <w:top w:val="none" w:sz="0" w:space="0" w:color="auto"/>
            <w:left w:val="none" w:sz="0" w:space="0" w:color="auto"/>
            <w:bottom w:val="none" w:sz="0" w:space="0" w:color="auto"/>
            <w:right w:val="none" w:sz="0" w:space="0" w:color="auto"/>
          </w:divBdr>
          <w:divsChild>
            <w:div w:id="1666977361">
              <w:marLeft w:val="0"/>
              <w:marRight w:val="0"/>
              <w:marTop w:val="0"/>
              <w:marBottom w:val="0"/>
              <w:divBdr>
                <w:top w:val="none" w:sz="0" w:space="0" w:color="auto"/>
                <w:left w:val="none" w:sz="0" w:space="0" w:color="auto"/>
                <w:bottom w:val="none" w:sz="0" w:space="0" w:color="auto"/>
                <w:right w:val="none" w:sz="0" w:space="0" w:color="auto"/>
              </w:divBdr>
            </w:div>
          </w:divsChild>
        </w:div>
        <w:div w:id="1268737631">
          <w:marLeft w:val="0"/>
          <w:marRight w:val="0"/>
          <w:marTop w:val="0"/>
          <w:marBottom w:val="0"/>
          <w:divBdr>
            <w:top w:val="none" w:sz="0" w:space="0" w:color="auto"/>
            <w:left w:val="none" w:sz="0" w:space="0" w:color="auto"/>
            <w:bottom w:val="none" w:sz="0" w:space="0" w:color="auto"/>
            <w:right w:val="none" w:sz="0" w:space="0" w:color="auto"/>
          </w:divBdr>
          <w:divsChild>
            <w:div w:id="1563176798">
              <w:marLeft w:val="0"/>
              <w:marRight w:val="0"/>
              <w:marTop w:val="0"/>
              <w:marBottom w:val="0"/>
              <w:divBdr>
                <w:top w:val="none" w:sz="0" w:space="0" w:color="auto"/>
                <w:left w:val="none" w:sz="0" w:space="0" w:color="auto"/>
                <w:bottom w:val="none" w:sz="0" w:space="0" w:color="auto"/>
                <w:right w:val="none" w:sz="0" w:space="0" w:color="auto"/>
              </w:divBdr>
            </w:div>
          </w:divsChild>
        </w:div>
        <w:div w:id="1287809673">
          <w:marLeft w:val="0"/>
          <w:marRight w:val="0"/>
          <w:marTop w:val="0"/>
          <w:marBottom w:val="0"/>
          <w:divBdr>
            <w:top w:val="none" w:sz="0" w:space="0" w:color="auto"/>
            <w:left w:val="none" w:sz="0" w:space="0" w:color="auto"/>
            <w:bottom w:val="none" w:sz="0" w:space="0" w:color="auto"/>
            <w:right w:val="none" w:sz="0" w:space="0" w:color="auto"/>
          </w:divBdr>
          <w:divsChild>
            <w:div w:id="1183740815">
              <w:marLeft w:val="0"/>
              <w:marRight w:val="0"/>
              <w:marTop w:val="0"/>
              <w:marBottom w:val="0"/>
              <w:divBdr>
                <w:top w:val="none" w:sz="0" w:space="0" w:color="auto"/>
                <w:left w:val="none" w:sz="0" w:space="0" w:color="auto"/>
                <w:bottom w:val="none" w:sz="0" w:space="0" w:color="auto"/>
                <w:right w:val="none" w:sz="0" w:space="0" w:color="auto"/>
              </w:divBdr>
            </w:div>
          </w:divsChild>
        </w:div>
        <w:div w:id="1293902407">
          <w:marLeft w:val="0"/>
          <w:marRight w:val="0"/>
          <w:marTop w:val="0"/>
          <w:marBottom w:val="0"/>
          <w:divBdr>
            <w:top w:val="none" w:sz="0" w:space="0" w:color="auto"/>
            <w:left w:val="none" w:sz="0" w:space="0" w:color="auto"/>
            <w:bottom w:val="none" w:sz="0" w:space="0" w:color="auto"/>
            <w:right w:val="none" w:sz="0" w:space="0" w:color="auto"/>
          </w:divBdr>
          <w:divsChild>
            <w:div w:id="1713458810">
              <w:marLeft w:val="0"/>
              <w:marRight w:val="0"/>
              <w:marTop w:val="0"/>
              <w:marBottom w:val="0"/>
              <w:divBdr>
                <w:top w:val="none" w:sz="0" w:space="0" w:color="auto"/>
                <w:left w:val="none" w:sz="0" w:space="0" w:color="auto"/>
                <w:bottom w:val="none" w:sz="0" w:space="0" w:color="auto"/>
                <w:right w:val="none" w:sz="0" w:space="0" w:color="auto"/>
              </w:divBdr>
            </w:div>
          </w:divsChild>
        </w:div>
        <w:div w:id="1300380079">
          <w:marLeft w:val="0"/>
          <w:marRight w:val="0"/>
          <w:marTop w:val="0"/>
          <w:marBottom w:val="0"/>
          <w:divBdr>
            <w:top w:val="none" w:sz="0" w:space="0" w:color="auto"/>
            <w:left w:val="none" w:sz="0" w:space="0" w:color="auto"/>
            <w:bottom w:val="none" w:sz="0" w:space="0" w:color="auto"/>
            <w:right w:val="none" w:sz="0" w:space="0" w:color="auto"/>
          </w:divBdr>
          <w:divsChild>
            <w:div w:id="1906453889">
              <w:marLeft w:val="0"/>
              <w:marRight w:val="0"/>
              <w:marTop w:val="0"/>
              <w:marBottom w:val="0"/>
              <w:divBdr>
                <w:top w:val="none" w:sz="0" w:space="0" w:color="auto"/>
                <w:left w:val="none" w:sz="0" w:space="0" w:color="auto"/>
                <w:bottom w:val="none" w:sz="0" w:space="0" w:color="auto"/>
                <w:right w:val="none" w:sz="0" w:space="0" w:color="auto"/>
              </w:divBdr>
            </w:div>
          </w:divsChild>
        </w:div>
        <w:div w:id="1305937629">
          <w:marLeft w:val="0"/>
          <w:marRight w:val="0"/>
          <w:marTop w:val="0"/>
          <w:marBottom w:val="0"/>
          <w:divBdr>
            <w:top w:val="none" w:sz="0" w:space="0" w:color="auto"/>
            <w:left w:val="none" w:sz="0" w:space="0" w:color="auto"/>
            <w:bottom w:val="none" w:sz="0" w:space="0" w:color="auto"/>
            <w:right w:val="none" w:sz="0" w:space="0" w:color="auto"/>
          </w:divBdr>
          <w:divsChild>
            <w:div w:id="1915432535">
              <w:marLeft w:val="0"/>
              <w:marRight w:val="0"/>
              <w:marTop w:val="0"/>
              <w:marBottom w:val="0"/>
              <w:divBdr>
                <w:top w:val="none" w:sz="0" w:space="0" w:color="auto"/>
                <w:left w:val="none" w:sz="0" w:space="0" w:color="auto"/>
                <w:bottom w:val="none" w:sz="0" w:space="0" w:color="auto"/>
                <w:right w:val="none" w:sz="0" w:space="0" w:color="auto"/>
              </w:divBdr>
            </w:div>
          </w:divsChild>
        </w:div>
        <w:div w:id="1343893546">
          <w:marLeft w:val="0"/>
          <w:marRight w:val="0"/>
          <w:marTop w:val="0"/>
          <w:marBottom w:val="0"/>
          <w:divBdr>
            <w:top w:val="none" w:sz="0" w:space="0" w:color="auto"/>
            <w:left w:val="none" w:sz="0" w:space="0" w:color="auto"/>
            <w:bottom w:val="none" w:sz="0" w:space="0" w:color="auto"/>
            <w:right w:val="none" w:sz="0" w:space="0" w:color="auto"/>
          </w:divBdr>
          <w:divsChild>
            <w:div w:id="792596463">
              <w:marLeft w:val="0"/>
              <w:marRight w:val="0"/>
              <w:marTop w:val="0"/>
              <w:marBottom w:val="0"/>
              <w:divBdr>
                <w:top w:val="none" w:sz="0" w:space="0" w:color="auto"/>
                <w:left w:val="none" w:sz="0" w:space="0" w:color="auto"/>
                <w:bottom w:val="none" w:sz="0" w:space="0" w:color="auto"/>
                <w:right w:val="none" w:sz="0" w:space="0" w:color="auto"/>
              </w:divBdr>
            </w:div>
          </w:divsChild>
        </w:div>
        <w:div w:id="1371612473">
          <w:marLeft w:val="0"/>
          <w:marRight w:val="0"/>
          <w:marTop w:val="0"/>
          <w:marBottom w:val="0"/>
          <w:divBdr>
            <w:top w:val="none" w:sz="0" w:space="0" w:color="auto"/>
            <w:left w:val="none" w:sz="0" w:space="0" w:color="auto"/>
            <w:bottom w:val="none" w:sz="0" w:space="0" w:color="auto"/>
            <w:right w:val="none" w:sz="0" w:space="0" w:color="auto"/>
          </w:divBdr>
          <w:divsChild>
            <w:div w:id="1432973345">
              <w:marLeft w:val="0"/>
              <w:marRight w:val="0"/>
              <w:marTop w:val="0"/>
              <w:marBottom w:val="0"/>
              <w:divBdr>
                <w:top w:val="none" w:sz="0" w:space="0" w:color="auto"/>
                <w:left w:val="none" w:sz="0" w:space="0" w:color="auto"/>
                <w:bottom w:val="none" w:sz="0" w:space="0" w:color="auto"/>
                <w:right w:val="none" w:sz="0" w:space="0" w:color="auto"/>
              </w:divBdr>
            </w:div>
          </w:divsChild>
        </w:div>
        <w:div w:id="1392725975">
          <w:marLeft w:val="0"/>
          <w:marRight w:val="0"/>
          <w:marTop w:val="0"/>
          <w:marBottom w:val="0"/>
          <w:divBdr>
            <w:top w:val="none" w:sz="0" w:space="0" w:color="auto"/>
            <w:left w:val="none" w:sz="0" w:space="0" w:color="auto"/>
            <w:bottom w:val="none" w:sz="0" w:space="0" w:color="auto"/>
            <w:right w:val="none" w:sz="0" w:space="0" w:color="auto"/>
          </w:divBdr>
          <w:divsChild>
            <w:div w:id="2060594675">
              <w:marLeft w:val="0"/>
              <w:marRight w:val="0"/>
              <w:marTop w:val="0"/>
              <w:marBottom w:val="0"/>
              <w:divBdr>
                <w:top w:val="none" w:sz="0" w:space="0" w:color="auto"/>
                <w:left w:val="none" w:sz="0" w:space="0" w:color="auto"/>
                <w:bottom w:val="none" w:sz="0" w:space="0" w:color="auto"/>
                <w:right w:val="none" w:sz="0" w:space="0" w:color="auto"/>
              </w:divBdr>
            </w:div>
          </w:divsChild>
        </w:div>
        <w:div w:id="1395201267">
          <w:marLeft w:val="0"/>
          <w:marRight w:val="0"/>
          <w:marTop w:val="0"/>
          <w:marBottom w:val="0"/>
          <w:divBdr>
            <w:top w:val="none" w:sz="0" w:space="0" w:color="auto"/>
            <w:left w:val="none" w:sz="0" w:space="0" w:color="auto"/>
            <w:bottom w:val="none" w:sz="0" w:space="0" w:color="auto"/>
            <w:right w:val="none" w:sz="0" w:space="0" w:color="auto"/>
          </w:divBdr>
          <w:divsChild>
            <w:div w:id="653802259">
              <w:marLeft w:val="0"/>
              <w:marRight w:val="0"/>
              <w:marTop w:val="0"/>
              <w:marBottom w:val="0"/>
              <w:divBdr>
                <w:top w:val="none" w:sz="0" w:space="0" w:color="auto"/>
                <w:left w:val="none" w:sz="0" w:space="0" w:color="auto"/>
                <w:bottom w:val="none" w:sz="0" w:space="0" w:color="auto"/>
                <w:right w:val="none" w:sz="0" w:space="0" w:color="auto"/>
              </w:divBdr>
            </w:div>
          </w:divsChild>
        </w:div>
        <w:div w:id="1398700125">
          <w:marLeft w:val="0"/>
          <w:marRight w:val="0"/>
          <w:marTop w:val="0"/>
          <w:marBottom w:val="0"/>
          <w:divBdr>
            <w:top w:val="none" w:sz="0" w:space="0" w:color="auto"/>
            <w:left w:val="none" w:sz="0" w:space="0" w:color="auto"/>
            <w:bottom w:val="none" w:sz="0" w:space="0" w:color="auto"/>
            <w:right w:val="none" w:sz="0" w:space="0" w:color="auto"/>
          </w:divBdr>
          <w:divsChild>
            <w:div w:id="1416050183">
              <w:marLeft w:val="0"/>
              <w:marRight w:val="0"/>
              <w:marTop w:val="0"/>
              <w:marBottom w:val="0"/>
              <w:divBdr>
                <w:top w:val="none" w:sz="0" w:space="0" w:color="auto"/>
                <w:left w:val="none" w:sz="0" w:space="0" w:color="auto"/>
                <w:bottom w:val="none" w:sz="0" w:space="0" w:color="auto"/>
                <w:right w:val="none" w:sz="0" w:space="0" w:color="auto"/>
              </w:divBdr>
            </w:div>
          </w:divsChild>
        </w:div>
        <w:div w:id="1471022791">
          <w:marLeft w:val="0"/>
          <w:marRight w:val="0"/>
          <w:marTop w:val="0"/>
          <w:marBottom w:val="0"/>
          <w:divBdr>
            <w:top w:val="none" w:sz="0" w:space="0" w:color="auto"/>
            <w:left w:val="none" w:sz="0" w:space="0" w:color="auto"/>
            <w:bottom w:val="none" w:sz="0" w:space="0" w:color="auto"/>
            <w:right w:val="none" w:sz="0" w:space="0" w:color="auto"/>
          </w:divBdr>
          <w:divsChild>
            <w:div w:id="653871818">
              <w:marLeft w:val="0"/>
              <w:marRight w:val="0"/>
              <w:marTop w:val="0"/>
              <w:marBottom w:val="0"/>
              <w:divBdr>
                <w:top w:val="none" w:sz="0" w:space="0" w:color="auto"/>
                <w:left w:val="none" w:sz="0" w:space="0" w:color="auto"/>
                <w:bottom w:val="none" w:sz="0" w:space="0" w:color="auto"/>
                <w:right w:val="none" w:sz="0" w:space="0" w:color="auto"/>
              </w:divBdr>
            </w:div>
          </w:divsChild>
        </w:div>
        <w:div w:id="1479952106">
          <w:marLeft w:val="0"/>
          <w:marRight w:val="0"/>
          <w:marTop w:val="0"/>
          <w:marBottom w:val="0"/>
          <w:divBdr>
            <w:top w:val="none" w:sz="0" w:space="0" w:color="auto"/>
            <w:left w:val="none" w:sz="0" w:space="0" w:color="auto"/>
            <w:bottom w:val="none" w:sz="0" w:space="0" w:color="auto"/>
            <w:right w:val="none" w:sz="0" w:space="0" w:color="auto"/>
          </w:divBdr>
          <w:divsChild>
            <w:div w:id="1899631666">
              <w:marLeft w:val="0"/>
              <w:marRight w:val="0"/>
              <w:marTop w:val="0"/>
              <w:marBottom w:val="0"/>
              <w:divBdr>
                <w:top w:val="none" w:sz="0" w:space="0" w:color="auto"/>
                <w:left w:val="none" w:sz="0" w:space="0" w:color="auto"/>
                <w:bottom w:val="none" w:sz="0" w:space="0" w:color="auto"/>
                <w:right w:val="none" w:sz="0" w:space="0" w:color="auto"/>
              </w:divBdr>
            </w:div>
          </w:divsChild>
        </w:div>
        <w:div w:id="1480000109">
          <w:marLeft w:val="0"/>
          <w:marRight w:val="0"/>
          <w:marTop w:val="0"/>
          <w:marBottom w:val="0"/>
          <w:divBdr>
            <w:top w:val="none" w:sz="0" w:space="0" w:color="auto"/>
            <w:left w:val="none" w:sz="0" w:space="0" w:color="auto"/>
            <w:bottom w:val="none" w:sz="0" w:space="0" w:color="auto"/>
            <w:right w:val="none" w:sz="0" w:space="0" w:color="auto"/>
          </w:divBdr>
          <w:divsChild>
            <w:div w:id="1804813022">
              <w:marLeft w:val="0"/>
              <w:marRight w:val="0"/>
              <w:marTop w:val="0"/>
              <w:marBottom w:val="0"/>
              <w:divBdr>
                <w:top w:val="none" w:sz="0" w:space="0" w:color="auto"/>
                <w:left w:val="none" w:sz="0" w:space="0" w:color="auto"/>
                <w:bottom w:val="none" w:sz="0" w:space="0" w:color="auto"/>
                <w:right w:val="none" w:sz="0" w:space="0" w:color="auto"/>
              </w:divBdr>
            </w:div>
          </w:divsChild>
        </w:div>
        <w:div w:id="1505389247">
          <w:marLeft w:val="0"/>
          <w:marRight w:val="0"/>
          <w:marTop w:val="0"/>
          <w:marBottom w:val="0"/>
          <w:divBdr>
            <w:top w:val="none" w:sz="0" w:space="0" w:color="auto"/>
            <w:left w:val="none" w:sz="0" w:space="0" w:color="auto"/>
            <w:bottom w:val="none" w:sz="0" w:space="0" w:color="auto"/>
            <w:right w:val="none" w:sz="0" w:space="0" w:color="auto"/>
          </w:divBdr>
          <w:divsChild>
            <w:div w:id="1728534243">
              <w:marLeft w:val="0"/>
              <w:marRight w:val="0"/>
              <w:marTop w:val="0"/>
              <w:marBottom w:val="0"/>
              <w:divBdr>
                <w:top w:val="none" w:sz="0" w:space="0" w:color="auto"/>
                <w:left w:val="none" w:sz="0" w:space="0" w:color="auto"/>
                <w:bottom w:val="none" w:sz="0" w:space="0" w:color="auto"/>
                <w:right w:val="none" w:sz="0" w:space="0" w:color="auto"/>
              </w:divBdr>
            </w:div>
          </w:divsChild>
        </w:div>
        <w:div w:id="1546942000">
          <w:marLeft w:val="0"/>
          <w:marRight w:val="0"/>
          <w:marTop w:val="0"/>
          <w:marBottom w:val="0"/>
          <w:divBdr>
            <w:top w:val="none" w:sz="0" w:space="0" w:color="auto"/>
            <w:left w:val="none" w:sz="0" w:space="0" w:color="auto"/>
            <w:bottom w:val="none" w:sz="0" w:space="0" w:color="auto"/>
            <w:right w:val="none" w:sz="0" w:space="0" w:color="auto"/>
          </w:divBdr>
          <w:divsChild>
            <w:div w:id="1137069027">
              <w:marLeft w:val="0"/>
              <w:marRight w:val="0"/>
              <w:marTop w:val="0"/>
              <w:marBottom w:val="0"/>
              <w:divBdr>
                <w:top w:val="none" w:sz="0" w:space="0" w:color="auto"/>
                <w:left w:val="none" w:sz="0" w:space="0" w:color="auto"/>
                <w:bottom w:val="none" w:sz="0" w:space="0" w:color="auto"/>
                <w:right w:val="none" w:sz="0" w:space="0" w:color="auto"/>
              </w:divBdr>
            </w:div>
          </w:divsChild>
        </w:div>
        <w:div w:id="1551918553">
          <w:marLeft w:val="0"/>
          <w:marRight w:val="0"/>
          <w:marTop w:val="0"/>
          <w:marBottom w:val="0"/>
          <w:divBdr>
            <w:top w:val="none" w:sz="0" w:space="0" w:color="auto"/>
            <w:left w:val="none" w:sz="0" w:space="0" w:color="auto"/>
            <w:bottom w:val="none" w:sz="0" w:space="0" w:color="auto"/>
            <w:right w:val="none" w:sz="0" w:space="0" w:color="auto"/>
          </w:divBdr>
          <w:divsChild>
            <w:div w:id="1416711092">
              <w:marLeft w:val="0"/>
              <w:marRight w:val="0"/>
              <w:marTop w:val="0"/>
              <w:marBottom w:val="0"/>
              <w:divBdr>
                <w:top w:val="none" w:sz="0" w:space="0" w:color="auto"/>
                <w:left w:val="none" w:sz="0" w:space="0" w:color="auto"/>
                <w:bottom w:val="none" w:sz="0" w:space="0" w:color="auto"/>
                <w:right w:val="none" w:sz="0" w:space="0" w:color="auto"/>
              </w:divBdr>
            </w:div>
          </w:divsChild>
        </w:div>
        <w:div w:id="1554191386">
          <w:marLeft w:val="0"/>
          <w:marRight w:val="0"/>
          <w:marTop w:val="0"/>
          <w:marBottom w:val="0"/>
          <w:divBdr>
            <w:top w:val="none" w:sz="0" w:space="0" w:color="auto"/>
            <w:left w:val="none" w:sz="0" w:space="0" w:color="auto"/>
            <w:bottom w:val="none" w:sz="0" w:space="0" w:color="auto"/>
            <w:right w:val="none" w:sz="0" w:space="0" w:color="auto"/>
          </w:divBdr>
          <w:divsChild>
            <w:div w:id="1871726853">
              <w:marLeft w:val="0"/>
              <w:marRight w:val="0"/>
              <w:marTop w:val="0"/>
              <w:marBottom w:val="0"/>
              <w:divBdr>
                <w:top w:val="none" w:sz="0" w:space="0" w:color="auto"/>
                <w:left w:val="none" w:sz="0" w:space="0" w:color="auto"/>
                <w:bottom w:val="none" w:sz="0" w:space="0" w:color="auto"/>
                <w:right w:val="none" w:sz="0" w:space="0" w:color="auto"/>
              </w:divBdr>
            </w:div>
          </w:divsChild>
        </w:div>
        <w:div w:id="1560897366">
          <w:marLeft w:val="0"/>
          <w:marRight w:val="0"/>
          <w:marTop w:val="0"/>
          <w:marBottom w:val="0"/>
          <w:divBdr>
            <w:top w:val="none" w:sz="0" w:space="0" w:color="auto"/>
            <w:left w:val="none" w:sz="0" w:space="0" w:color="auto"/>
            <w:bottom w:val="none" w:sz="0" w:space="0" w:color="auto"/>
            <w:right w:val="none" w:sz="0" w:space="0" w:color="auto"/>
          </w:divBdr>
          <w:divsChild>
            <w:div w:id="1000044061">
              <w:marLeft w:val="0"/>
              <w:marRight w:val="0"/>
              <w:marTop w:val="0"/>
              <w:marBottom w:val="0"/>
              <w:divBdr>
                <w:top w:val="none" w:sz="0" w:space="0" w:color="auto"/>
                <w:left w:val="none" w:sz="0" w:space="0" w:color="auto"/>
                <w:bottom w:val="none" w:sz="0" w:space="0" w:color="auto"/>
                <w:right w:val="none" w:sz="0" w:space="0" w:color="auto"/>
              </w:divBdr>
            </w:div>
          </w:divsChild>
        </w:div>
        <w:div w:id="1562060003">
          <w:marLeft w:val="0"/>
          <w:marRight w:val="0"/>
          <w:marTop w:val="0"/>
          <w:marBottom w:val="0"/>
          <w:divBdr>
            <w:top w:val="none" w:sz="0" w:space="0" w:color="auto"/>
            <w:left w:val="none" w:sz="0" w:space="0" w:color="auto"/>
            <w:bottom w:val="none" w:sz="0" w:space="0" w:color="auto"/>
            <w:right w:val="none" w:sz="0" w:space="0" w:color="auto"/>
          </w:divBdr>
          <w:divsChild>
            <w:div w:id="1143883843">
              <w:marLeft w:val="0"/>
              <w:marRight w:val="0"/>
              <w:marTop w:val="0"/>
              <w:marBottom w:val="0"/>
              <w:divBdr>
                <w:top w:val="none" w:sz="0" w:space="0" w:color="auto"/>
                <w:left w:val="none" w:sz="0" w:space="0" w:color="auto"/>
                <w:bottom w:val="none" w:sz="0" w:space="0" w:color="auto"/>
                <w:right w:val="none" w:sz="0" w:space="0" w:color="auto"/>
              </w:divBdr>
            </w:div>
          </w:divsChild>
        </w:div>
        <w:div w:id="1637371914">
          <w:marLeft w:val="0"/>
          <w:marRight w:val="0"/>
          <w:marTop w:val="0"/>
          <w:marBottom w:val="0"/>
          <w:divBdr>
            <w:top w:val="none" w:sz="0" w:space="0" w:color="auto"/>
            <w:left w:val="none" w:sz="0" w:space="0" w:color="auto"/>
            <w:bottom w:val="none" w:sz="0" w:space="0" w:color="auto"/>
            <w:right w:val="none" w:sz="0" w:space="0" w:color="auto"/>
          </w:divBdr>
          <w:divsChild>
            <w:div w:id="413669724">
              <w:marLeft w:val="0"/>
              <w:marRight w:val="0"/>
              <w:marTop w:val="0"/>
              <w:marBottom w:val="0"/>
              <w:divBdr>
                <w:top w:val="none" w:sz="0" w:space="0" w:color="auto"/>
                <w:left w:val="none" w:sz="0" w:space="0" w:color="auto"/>
                <w:bottom w:val="none" w:sz="0" w:space="0" w:color="auto"/>
                <w:right w:val="none" w:sz="0" w:space="0" w:color="auto"/>
              </w:divBdr>
            </w:div>
          </w:divsChild>
        </w:div>
        <w:div w:id="1673025481">
          <w:marLeft w:val="0"/>
          <w:marRight w:val="0"/>
          <w:marTop w:val="0"/>
          <w:marBottom w:val="0"/>
          <w:divBdr>
            <w:top w:val="none" w:sz="0" w:space="0" w:color="auto"/>
            <w:left w:val="none" w:sz="0" w:space="0" w:color="auto"/>
            <w:bottom w:val="none" w:sz="0" w:space="0" w:color="auto"/>
            <w:right w:val="none" w:sz="0" w:space="0" w:color="auto"/>
          </w:divBdr>
          <w:divsChild>
            <w:div w:id="2127506137">
              <w:marLeft w:val="0"/>
              <w:marRight w:val="0"/>
              <w:marTop w:val="0"/>
              <w:marBottom w:val="0"/>
              <w:divBdr>
                <w:top w:val="none" w:sz="0" w:space="0" w:color="auto"/>
                <w:left w:val="none" w:sz="0" w:space="0" w:color="auto"/>
                <w:bottom w:val="none" w:sz="0" w:space="0" w:color="auto"/>
                <w:right w:val="none" w:sz="0" w:space="0" w:color="auto"/>
              </w:divBdr>
            </w:div>
          </w:divsChild>
        </w:div>
        <w:div w:id="1689064101">
          <w:marLeft w:val="0"/>
          <w:marRight w:val="0"/>
          <w:marTop w:val="0"/>
          <w:marBottom w:val="0"/>
          <w:divBdr>
            <w:top w:val="none" w:sz="0" w:space="0" w:color="auto"/>
            <w:left w:val="none" w:sz="0" w:space="0" w:color="auto"/>
            <w:bottom w:val="none" w:sz="0" w:space="0" w:color="auto"/>
            <w:right w:val="none" w:sz="0" w:space="0" w:color="auto"/>
          </w:divBdr>
          <w:divsChild>
            <w:div w:id="1125387638">
              <w:marLeft w:val="0"/>
              <w:marRight w:val="0"/>
              <w:marTop w:val="0"/>
              <w:marBottom w:val="0"/>
              <w:divBdr>
                <w:top w:val="none" w:sz="0" w:space="0" w:color="auto"/>
                <w:left w:val="none" w:sz="0" w:space="0" w:color="auto"/>
                <w:bottom w:val="none" w:sz="0" w:space="0" w:color="auto"/>
                <w:right w:val="none" w:sz="0" w:space="0" w:color="auto"/>
              </w:divBdr>
            </w:div>
          </w:divsChild>
        </w:div>
        <w:div w:id="1717511116">
          <w:marLeft w:val="0"/>
          <w:marRight w:val="0"/>
          <w:marTop w:val="0"/>
          <w:marBottom w:val="0"/>
          <w:divBdr>
            <w:top w:val="none" w:sz="0" w:space="0" w:color="auto"/>
            <w:left w:val="none" w:sz="0" w:space="0" w:color="auto"/>
            <w:bottom w:val="none" w:sz="0" w:space="0" w:color="auto"/>
            <w:right w:val="none" w:sz="0" w:space="0" w:color="auto"/>
          </w:divBdr>
          <w:divsChild>
            <w:div w:id="1946769010">
              <w:marLeft w:val="0"/>
              <w:marRight w:val="0"/>
              <w:marTop w:val="0"/>
              <w:marBottom w:val="0"/>
              <w:divBdr>
                <w:top w:val="none" w:sz="0" w:space="0" w:color="auto"/>
                <w:left w:val="none" w:sz="0" w:space="0" w:color="auto"/>
                <w:bottom w:val="none" w:sz="0" w:space="0" w:color="auto"/>
                <w:right w:val="none" w:sz="0" w:space="0" w:color="auto"/>
              </w:divBdr>
            </w:div>
          </w:divsChild>
        </w:div>
        <w:div w:id="1746763170">
          <w:marLeft w:val="0"/>
          <w:marRight w:val="0"/>
          <w:marTop w:val="0"/>
          <w:marBottom w:val="0"/>
          <w:divBdr>
            <w:top w:val="none" w:sz="0" w:space="0" w:color="auto"/>
            <w:left w:val="none" w:sz="0" w:space="0" w:color="auto"/>
            <w:bottom w:val="none" w:sz="0" w:space="0" w:color="auto"/>
            <w:right w:val="none" w:sz="0" w:space="0" w:color="auto"/>
          </w:divBdr>
          <w:divsChild>
            <w:div w:id="1728725293">
              <w:marLeft w:val="0"/>
              <w:marRight w:val="0"/>
              <w:marTop w:val="0"/>
              <w:marBottom w:val="0"/>
              <w:divBdr>
                <w:top w:val="none" w:sz="0" w:space="0" w:color="auto"/>
                <w:left w:val="none" w:sz="0" w:space="0" w:color="auto"/>
                <w:bottom w:val="none" w:sz="0" w:space="0" w:color="auto"/>
                <w:right w:val="none" w:sz="0" w:space="0" w:color="auto"/>
              </w:divBdr>
            </w:div>
          </w:divsChild>
        </w:div>
        <w:div w:id="1750692584">
          <w:marLeft w:val="0"/>
          <w:marRight w:val="0"/>
          <w:marTop w:val="0"/>
          <w:marBottom w:val="0"/>
          <w:divBdr>
            <w:top w:val="none" w:sz="0" w:space="0" w:color="auto"/>
            <w:left w:val="none" w:sz="0" w:space="0" w:color="auto"/>
            <w:bottom w:val="none" w:sz="0" w:space="0" w:color="auto"/>
            <w:right w:val="none" w:sz="0" w:space="0" w:color="auto"/>
          </w:divBdr>
          <w:divsChild>
            <w:div w:id="371030397">
              <w:marLeft w:val="0"/>
              <w:marRight w:val="0"/>
              <w:marTop w:val="0"/>
              <w:marBottom w:val="0"/>
              <w:divBdr>
                <w:top w:val="none" w:sz="0" w:space="0" w:color="auto"/>
                <w:left w:val="none" w:sz="0" w:space="0" w:color="auto"/>
                <w:bottom w:val="none" w:sz="0" w:space="0" w:color="auto"/>
                <w:right w:val="none" w:sz="0" w:space="0" w:color="auto"/>
              </w:divBdr>
            </w:div>
          </w:divsChild>
        </w:div>
        <w:div w:id="1751656581">
          <w:marLeft w:val="0"/>
          <w:marRight w:val="0"/>
          <w:marTop w:val="0"/>
          <w:marBottom w:val="0"/>
          <w:divBdr>
            <w:top w:val="none" w:sz="0" w:space="0" w:color="auto"/>
            <w:left w:val="none" w:sz="0" w:space="0" w:color="auto"/>
            <w:bottom w:val="none" w:sz="0" w:space="0" w:color="auto"/>
            <w:right w:val="none" w:sz="0" w:space="0" w:color="auto"/>
          </w:divBdr>
          <w:divsChild>
            <w:div w:id="8337264">
              <w:marLeft w:val="0"/>
              <w:marRight w:val="0"/>
              <w:marTop w:val="0"/>
              <w:marBottom w:val="0"/>
              <w:divBdr>
                <w:top w:val="none" w:sz="0" w:space="0" w:color="auto"/>
                <w:left w:val="none" w:sz="0" w:space="0" w:color="auto"/>
                <w:bottom w:val="none" w:sz="0" w:space="0" w:color="auto"/>
                <w:right w:val="none" w:sz="0" w:space="0" w:color="auto"/>
              </w:divBdr>
            </w:div>
          </w:divsChild>
        </w:div>
        <w:div w:id="1810049407">
          <w:marLeft w:val="0"/>
          <w:marRight w:val="0"/>
          <w:marTop w:val="0"/>
          <w:marBottom w:val="0"/>
          <w:divBdr>
            <w:top w:val="none" w:sz="0" w:space="0" w:color="auto"/>
            <w:left w:val="none" w:sz="0" w:space="0" w:color="auto"/>
            <w:bottom w:val="none" w:sz="0" w:space="0" w:color="auto"/>
            <w:right w:val="none" w:sz="0" w:space="0" w:color="auto"/>
          </w:divBdr>
          <w:divsChild>
            <w:div w:id="126894965">
              <w:marLeft w:val="0"/>
              <w:marRight w:val="0"/>
              <w:marTop w:val="0"/>
              <w:marBottom w:val="0"/>
              <w:divBdr>
                <w:top w:val="none" w:sz="0" w:space="0" w:color="auto"/>
                <w:left w:val="none" w:sz="0" w:space="0" w:color="auto"/>
                <w:bottom w:val="none" w:sz="0" w:space="0" w:color="auto"/>
                <w:right w:val="none" w:sz="0" w:space="0" w:color="auto"/>
              </w:divBdr>
            </w:div>
          </w:divsChild>
        </w:div>
        <w:div w:id="1812861776">
          <w:marLeft w:val="0"/>
          <w:marRight w:val="0"/>
          <w:marTop w:val="0"/>
          <w:marBottom w:val="0"/>
          <w:divBdr>
            <w:top w:val="none" w:sz="0" w:space="0" w:color="auto"/>
            <w:left w:val="none" w:sz="0" w:space="0" w:color="auto"/>
            <w:bottom w:val="none" w:sz="0" w:space="0" w:color="auto"/>
            <w:right w:val="none" w:sz="0" w:space="0" w:color="auto"/>
          </w:divBdr>
          <w:divsChild>
            <w:div w:id="1139611449">
              <w:marLeft w:val="0"/>
              <w:marRight w:val="0"/>
              <w:marTop w:val="0"/>
              <w:marBottom w:val="0"/>
              <w:divBdr>
                <w:top w:val="none" w:sz="0" w:space="0" w:color="auto"/>
                <w:left w:val="none" w:sz="0" w:space="0" w:color="auto"/>
                <w:bottom w:val="none" w:sz="0" w:space="0" w:color="auto"/>
                <w:right w:val="none" w:sz="0" w:space="0" w:color="auto"/>
              </w:divBdr>
            </w:div>
          </w:divsChild>
        </w:div>
        <w:div w:id="1813523305">
          <w:marLeft w:val="0"/>
          <w:marRight w:val="0"/>
          <w:marTop w:val="0"/>
          <w:marBottom w:val="0"/>
          <w:divBdr>
            <w:top w:val="none" w:sz="0" w:space="0" w:color="auto"/>
            <w:left w:val="none" w:sz="0" w:space="0" w:color="auto"/>
            <w:bottom w:val="none" w:sz="0" w:space="0" w:color="auto"/>
            <w:right w:val="none" w:sz="0" w:space="0" w:color="auto"/>
          </w:divBdr>
          <w:divsChild>
            <w:div w:id="2053646688">
              <w:marLeft w:val="0"/>
              <w:marRight w:val="0"/>
              <w:marTop w:val="0"/>
              <w:marBottom w:val="0"/>
              <w:divBdr>
                <w:top w:val="none" w:sz="0" w:space="0" w:color="auto"/>
                <w:left w:val="none" w:sz="0" w:space="0" w:color="auto"/>
                <w:bottom w:val="none" w:sz="0" w:space="0" w:color="auto"/>
                <w:right w:val="none" w:sz="0" w:space="0" w:color="auto"/>
              </w:divBdr>
            </w:div>
          </w:divsChild>
        </w:div>
        <w:div w:id="1814524046">
          <w:marLeft w:val="0"/>
          <w:marRight w:val="0"/>
          <w:marTop w:val="0"/>
          <w:marBottom w:val="0"/>
          <w:divBdr>
            <w:top w:val="none" w:sz="0" w:space="0" w:color="auto"/>
            <w:left w:val="none" w:sz="0" w:space="0" w:color="auto"/>
            <w:bottom w:val="none" w:sz="0" w:space="0" w:color="auto"/>
            <w:right w:val="none" w:sz="0" w:space="0" w:color="auto"/>
          </w:divBdr>
          <w:divsChild>
            <w:div w:id="1933539649">
              <w:marLeft w:val="0"/>
              <w:marRight w:val="0"/>
              <w:marTop w:val="0"/>
              <w:marBottom w:val="0"/>
              <w:divBdr>
                <w:top w:val="none" w:sz="0" w:space="0" w:color="auto"/>
                <w:left w:val="none" w:sz="0" w:space="0" w:color="auto"/>
                <w:bottom w:val="none" w:sz="0" w:space="0" w:color="auto"/>
                <w:right w:val="none" w:sz="0" w:space="0" w:color="auto"/>
              </w:divBdr>
            </w:div>
          </w:divsChild>
        </w:div>
        <w:div w:id="1827042802">
          <w:marLeft w:val="0"/>
          <w:marRight w:val="0"/>
          <w:marTop w:val="0"/>
          <w:marBottom w:val="0"/>
          <w:divBdr>
            <w:top w:val="none" w:sz="0" w:space="0" w:color="auto"/>
            <w:left w:val="none" w:sz="0" w:space="0" w:color="auto"/>
            <w:bottom w:val="none" w:sz="0" w:space="0" w:color="auto"/>
            <w:right w:val="none" w:sz="0" w:space="0" w:color="auto"/>
          </w:divBdr>
          <w:divsChild>
            <w:div w:id="220404243">
              <w:marLeft w:val="0"/>
              <w:marRight w:val="0"/>
              <w:marTop w:val="0"/>
              <w:marBottom w:val="0"/>
              <w:divBdr>
                <w:top w:val="none" w:sz="0" w:space="0" w:color="auto"/>
                <w:left w:val="none" w:sz="0" w:space="0" w:color="auto"/>
                <w:bottom w:val="none" w:sz="0" w:space="0" w:color="auto"/>
                <w:right w:val="none" w:sz="0" w:space="0" w:color="auto"/>
              </w:divBdr>
            </w:div>
          </w:divsChild>
        </w:div>
        <w:div w:id="1878931099">
          <w:marLeft w:val="0"/>
          <w:marRight w:val="0"/>
          <w:marTop w:val="0"/>
          <w:marBottom w:val="0"/>
          <w:divBdr>
            <w:top w:val="none" w:sz="0" w:space="0" w:color="auto"/>
            <w:left w:val="none" w:sz="0" w:space="0" w:color="auto"/>
            <w:bottom w:val="none" w:sz="0" w:space="0" w:color="auto"/>
            <w:right w:val="none" w:sz="0" w:space="0" w:color="auto"/>
          </w:divBdr>
          <w:divsChild>
            <w:div w:id="244195673">
              <w:marLeft w:val="0"/>
              <w:marRight w:val="0"/>
              <w:marTop w:val="0"/>
              <w:marBottom w:val="0"/>
              <w:divBdr>
                <w:top w:val="none" w:sz="0" w:space="0" w:color="auto"/>
                <w:left w:val="none" w:sz="0" w:space="0" w:color="auto"/>
                <w:bottom w:val="none" w:sz="0" w:space="0" w:color="auto"/>
                <w:right w:val="none" w:sz="0" w:space="0" w:color="auto"/>
              </w:divBdr>
            </w:div>
          </w:divsChild>
        </w:div>
        <w:div w:id="1881819382">
          <w:marLeft w:val="0"/>
          <w:marRight w:val="0"/>
          <w:marTop w:val="0"/>
          <w:marBottom w:val="0"/>
          <w:divBdr>
            <w:top w:val="none" w:sz="0" w:space="0" w:color="auto"/>
            <w:left w:val="none" w:sz="0" w:space="0" w:color="auto"/>
            <w:bottom w:val="none" w:sz="0" w:space="0" w:color="auto"/>
            <w:right w:val="none" w:sz="0" w:space="0" w:color="auto"/>
          </w:divBdr>
          <w:divsChild>
            <w:div w:id="657271250">
              <w:marLeft w:val="0"/>
              <w:marRight w:val="0"/>
              <w:marTop w:val="0"/>
              <w:marBottom w:val="0"/>
              <w:divBdr>
                <w:top w:val="none" w:sz="0" w:space="0" w:color="auto"/>
                <w:left w:val="none" w:sz="0" w:space="0" w:color="auto"/>
                <w:bottom w:val="none" w:sz="0" w:space="0" w:color="auto"/>
                <w:right w:val="none" w:sz="0" w:space="0" w:color="auto"/>
              </w:divBdr>
            </w:div>
          </w:divsChild>
        </w:div>
        <w:div w:id="1903633997">
          <w:marLeft w:val="0"/>
          <w:marRight w:val="0"/>
          <w:marTop w:val="0"/>
          <w:marBottom w:val="0"/>
          <w:divBdr>
            <w:top w:val="none" w:sz="0" w:space="0" w:color="auto"/>
            <w:left w:val="none" w:sz="0" w:space="0" w:color="auto"/>
            <w:bottom w:val="none" w:sz="0" w:space="0" w:color="auto"/>
            <w:right w:val="none" w:sz="0" w:space="0" w:color="auto"/>
          </w:divBdr>
          <w:divsChild>
            <w:div w:id="1147477964">
              <w:marLeft w:val="0"/>
              <w:marRight w:val="0"/>
              <w:marTop w:val="0"/>
              <w:marBottom w:val="0"/>
              <w:divBdr>
                <w:top w:val="none" w:sz="0" w:space="0" w:color="auto"/>
                <w:left w:val="none" w:sz="0" w:space="0" w:color="auto"/>
                <w:bottom w:val="none" w:sz="0" w:space="0" w:color="auto"/>
                <w:right w:val="none" w:sz="0" w:space="0" w:color="auto"/>
              </w:divBdr>
            </w:div>
          </w:divsChild>
        </w:div>
        <w:div w:id="1916011283">
          <w:marLeft w:val="0"/>
          <w:marRight w:val="0"/>
          <w:marTop w:val="0"/>
          <w:marBottom w:val="0"/>
          <w:divBdr>
            <w:top w:val="none" w:sz="0" w:space="0" w:color="auto"/>
            <w:left w:val="none" w:sz="0" w:space="0" w:color="auto"/>
            <w:bottom w:val="none" w:sz="0" w:space="0" w:color="auto"/>
            <w:right w:val="none" w:sz="0" w:space="0" w:color="auto"/>
          </w:divBdr>
          <w:divsChild>
            <w:div w:id="1081022652">
              <w:marLeft w:val="0"/>
              <w:marRight w:val="0"/>
              <w:marTop w:val="0"/>
              <w:marBottom w:val="0"/>
              <w:divBdr>
                <w:top w:val="none" w:sz="0" w:space="0" w:color="auto"/>
                <w:left w:val="none" w:sz="0" w:space="0" w:color="auto"/>
                <w:bottom w:val="none" w:sz="0" w:space="0" w:color="auto"/>
                <w:right w:val="none" w:sz="0" w:space="0" w:color="auto"/>
              </w:divBdr>
            </w:div>
          </w:divsChild>
        </w:div>
        <w:div w:id="1916282038">
          <w:marLeft w:val="0"/>
          <w:marRight w:val="0"/>
          <w:marTop w:val="0"/>
          <w:marBottom w:val="0"/>
          <w:divBdr>
            <w:top w:val="none" w:sz="0" w:space="0" w:color="auto"/>
            <w:left w:val="none" w:sz="0" w:space="0" w:color="auto"/>
            <w:bottom w:val="none" w:sz="0" w:space="0" w:color="auto"/>
            <w:right w:val="none" w:sz="0" w:space="0" w:color="auto"/>
          </w:divBdr>
          <w:divsChild>
            <w:div w:id="1388070079">
              <w:marLeft w:val="0"/>
              <w:marRight w:val="0"/>
              <w:marTop w:val="0"/>
              <w:marBottom w:val="0"/>
              <w:divBdr>
                <w:top w:val="none" w:sz="0" w:space="0" w:color="auto"/>
                <w:left w:val="none" w:sz="0" w:space="0" w:color="auto"/>
                <w:bottom w:val="none" w:sz="0" w:space="0" w:color="auto"/>
                <w:right w:val="none" w:sz="0" w:space="0" w:color="auto"/>
              </w:divBdr>
            </w:div>
          </w:divsChild>
        </w:div>
        <w:div w:id="1938556048">
          <w:marLeft w:val="0"/>
          <w:marRight w:val="0"/>
          <w:marTop w:val="0"/>
          <w:marBottom w:val="0"/>
          <w:divBdr>
            <w:top w:val="none" w:sz="0" w:space="0" w:color="auto"/>
            <w:left w:val="none" w:sz="0" w:space="0" w:color="auto"/>
            <w:bottom w:val="none" w:sz="0" w:space="0" w:color="auto"/>
            <w:right w:val="none" w:sz="0" w:space="0" w:color="auto"/>
          </w:divBdr>
          <w:divsChild>
            <w:div w:id="821124165">
              <w:marLeft w:val="0"/>
              <w:marRight w:val="0"/>
              <w:marTop w:val="0"/>
              <w:marBottom w:val="0"/>
              <w:divBdr>
                <w:top w:val="none" w:sz="0" w:space="0" w:color="auto"/>
                <w:left w:val="none" w:sz="0" w:space="0" w:color="auto"/>
                <w:bottom w:val="none" w:sz="0" w:space="0" w:color="auto"/>
                <w:right w:val="none" w:sz="0" w:space="0" w:color="auto"/>
              </w:divBdr>
            </w:div>
          </w:divsChild>
        </w:div>
        <w:div w:id="1940748134">
          <w:marLeft w:val="0"/>
          <w:marRight w:val="0"/>
          <w:marTop w:val="0"/>
          <w:marBottom w:val="0"/>
          <w:divBdr>
            <w:top w:val="none" w:sz="0" w:space="0" w:color="auto"/>
            <w:left w:val="none" w:sz="0" w:space="0" w:color="auto"/>
            <w:bottom w:val="none" w:sz="0" w:space="0" w:color="auto"/>
            <w:right w:val="none" w:sz="0" w:space="0" w:color="auto"/>
          </w:divBdr>
          <w:divsChild>
            <w:div w:id="1679774532">
              <w:marLeft w:val="0"/>
              <w:marRight w:val="0"/>
              <w:marTop w:val="0"/>
              <w:marBottom w:val="0"/>
              <w:divBdr>
                <w:top w:val="none" w:sz="0" w:space="0" w:color="auto"/>
                <w:left w:val="none" w:sz="0" w:space="0" w:color="auto"/>
                <w:bottom w:val="none" w:sz="0" w:space="0" w:color="auto"/>
                <w:right w:val="none" w:sz="0" w:space="0" w:color="auto"/>
              </w:divBdr>
            </w:div>
          </w:divsChild>
        </w:div>
        <w:div w:id="1977179965">
          <w:marLeft w:val="0"/>
          <w:marRight w:val="0"/>
          <w:marTop w:val="0"/>
          <w:marBottom w:val="0"/>
          <w:divBdr>
            <w:top w:val="none" w:sz="0" w:space="0" w:color="auto"/>
            <w:left w:val="none" w:sz="0" w:space="0" w:color="auto"/>
            <w:bottom w:val="none" w:sz="0" w:space="0" w:color="auto"/>
            <w:right w:val="none" w:sz="0" w:space="0" w:color="auto"/>
          </w:divBdr>
          <w:divsChild>
            <w:div w:id="304505225">
              <w:marLeft w:val="0"/>
              <w:marRight w:val="0"/>
              <w:marTop w:val="0"/>
              <w:marBottom w:val="0"/>
              <w:divBdr>
                <w:top w:val="none" w:sz="0" w:space="0" w:color="auto"/>
                <w:left w:val="none" w:sz="0" w:space="0" w:color="auto"/>
                <w:bottom w:val="none" w:sz="0" w:space="0" w:color="auto"/>
                <w:right w:val="none" w:sz="0" w:space="0" w:color="auto"/>
              </w:divBdr>
            </w:div>
          </w:divsChild>
        </w:div>
        <w:div w:id="1977251802">
          <w:marLeft w:val="0"/>
          <w:marRight w:val="0"/>
          <w:marTop w:val="0"/>
          <w:marBottom w:val="0"/>
          <w:divBdr>
            <w:top w:val="none" w:sz="0" w:space="0" w:color="auto"/>
            <w:left w:val="none" w:sz="0" w:space="0" w:color="auto"/>
            <w:bottom w:val="none" w:sz="0" w:space="0" w:color="auto"/>
            <w:right w:val="none" w:sz="0" w:space="0" w:color="auto"/>
          </w:divBdr>
          <w:divsChild>
            <w:div w:id="1794907905">
              <w:marLeft w:val="0"/>
              <w:marRight w:val="0"/>
              <w:marTop w:val="0"/>
              <w:marBottom w:val="0"/>
              <w:divBdr>
                <w:top w:val="none" w:sz="0" w:space="0" w:color="auto"/>
                <w:left w:val="none" w:sz="0" w:space="0" w:color="auto"/>
                <w:bottom w:val="none" w:sz="0" w:space="0" w:color="auto"/>
                <w:right w:val="none" w:sz="0" w:space="0" w:color="auto"/>
              </w:divBdr>
            </w:div>
          </w:divsChild>
        </w:div>
        <w:div w:id="1989749297">
          <w:marLeft w:val="0"/>
          <w:marRight w:val="0"/>
          <w:marTop w:val="0"/>
          <w:marBottom w:val="0"/>
          <w:divBdr>
            <w:top w:val="none" w:sz="0" w:space="0" w:color="auto"/>
            <w:left w:val="none" w:sz="0" w:space="0" w:color="auto"/>
            <w:bottom w:val="none" w:sz="0" w:space="0" w:color="auto"/>
            <w:right w:val="none" w:sz="0" w:space="0" w:color="auto"/>
          </w:divBdr>
          <w:divsChild>
            <w:div w:id="773283893">
              <w:marLeft w:val="0"/>
              <w:marRight w:val="0"/>
              <w:marTop w:val="0"/>
              <w:marBottom w:val="0"/>
              <w:divBdr>
                <w:top w:val="none" w:sz="0" w:space="0" w:color="auto"/>
                <w:left w:val="none" w:sz="0" w:space="0" w:color="auto"/>
                <w:bottom w:val="none" w:sz="0" w:space="0" w:color="auto"/>
                <w:right w:val="none" w:sz="0" w:space="0" w:color="auto"/>
              </w:divBdr>
            </w:div>
          </w:divsChild>
        </w:div>
        <w:div w:id="1990788135">
          <w:marLeft w:val="0"/>
          <w:marRight w:val="0"/>
          <w:marTop w:val="0"/>
          <w:marBottom w:val="0"/>
          <w:divBdr>
            <w:top w:val="none" w:sz="0" w:space="0" w:color="auto"/>
            <w:left w:val="none" w:sz="0" w:space="0" w:color="auto"/>
            <w:bottom w:val="none" w:sz="0" w:space="0" w:color="auto"/>
            <w:right w:val="none" w:sz="0" w:space="0" w:color="auto"/>
          </w:divBdr>
          <w:divsChild>
            <w:div w:id="191114186">
              <w:marLeft w:val="0"/>
              <w:marRight w:val="0"/>
              <w:marTop w:val="0"/>
              <w:marBottom w:val="0"/>
              <w:divBdr>
                <w:top w:val="none" w:sz="0" w:space="0" w:color="auto"/>
                <w:left w:val="none" w:sz="0" w:space="0" w:color="auto"/>
                <w:bottom w:val="none" w:sz="0" w:space="0" w:color="auto"/>
                <w:right w:val="none" w:sz="0" w:space="0" w:color="auto"/>
              </w:divBdr>
            </w:div>
          </w:divsChild>
        </w:div>
        <w:div w:id="1995252662">
          <w:marLeft w:val="0"/>
          <w:marRight w:val="0"/>
          <w:marTop w:val="0"/>
          <w:marBottom w:val="0"/>
          <w:divBdr>
            <w:top w:val="none" w:sz="0" w:space="0" w:color="auto"/>
            <w:left w:val="none" w:sz="0" w:space="0" w:color="auto"/>
            <w:bottom w:val="none" w:sz="0" w:space="0" w:color="auto"/>
            <w:right w:val="none" w:sz="0" w:space="0" w:color="auto"/>
          </w:divBdr>
          <w:divsChild>
            <w:div w:id="2085177065">
              <w:marLeft w:val="0"/>
              <w:marRight w:val="0"/>
              <w:marTop w:val="0"/>
              <w:marBottom w:val="0"/>
              <w:divBdr>
                <w:top w:val="none" w:sz="0" w:space="0" w:color="auto"/>
                <w:left w:val="none" w:sz="0" w:space="0" w:color="auto"/>
                <w:bottom w:val="none" w:sz="0" w:space="0" w:color="auto"/>
                <w:right w:val="none" w:sz="0" w:space="0" w:color="auto"/>
              </w:divBdr>
            </w:div>
          </w:divsChild>
        </w:div>
        <w:div w:id="2048213610">
          <w:marLeft w:val="0"/>
          <w:marRight w:val="0"/>
          <w:marTop w:val="0"/>
          <w:marBottom w:val="0"/>
          <w:divBdr>
            <w:top w:val="none" w:sz="0" w:space="0" w:color="auto"/>
            <w:left w:val="none" w:sz="0" w:space="0" w:color="auto"/>
            <w:bottom w:val="none" w:sz="0" w:space="0" w:color="auto"/>
            <w:right w:val="none" w:sz="0" w:space="0" w:color="auto"/>
          </w:divBdr>
          <w:divsChild>
            <w:div w:id="1933539019">
              <w:marLeft w:val="0"/>
              <w:marRight w:val="0"/>
              <w:marTop w:val="0"/>
              <w:marBottom w:val="0"/>
              <w:divBdr>
                <w:top w:val="none" w:sz="0" w:space="0" w:color="auto"/>
                <w:left w:val="none" w:sz="0" w:space="0" w:color="auto"/>
                <w:bottom w:val="none" w:sz="0" w:space="0" w:color="auto"/>
                <w:right w:val="none" w:sz="0" w:space="0" w:color="auto"/>
              </w:divBdr>
            </w:div>
          </w:divsChild>
        </w:div>
        <w:div w:id="2053843865">
          <w:marLeft w:val="0"/>
          <w:marRight w:val="0"/>
          <w:marTop w:val="0"/>
          <w:marBottom w:val="0"/>
          <w:divBdr>
            <w:top w:val="none" w:sz="0" w:space="0" w:color="auto"/>
            <w:left w:val="none" w:sz="0" w:space="0" w:color="auto"/>
            <w:bottom w:val="none" w:sz="0" w:space="0" w:color="auto"/>
            <w:right w:val="none" w:sz="0" w:space="0" w:color="auto"/>
          </w:divBdr>
          <w:divsChild>
            <w:div w:id="1576552546">
              <w:marLeft w:val="0"/>
              <w:marRight w:val="0"/>
              <w:marTop w:val="0"/>
              <w:marBottom w:val="0"/>
              <w:divBdr>
                <w:top w:val="none" w:sz="0" w:space="0" w:color="auto"/>
                <w:left w:val="none" w:sz="0" w:space="0" w:color="auto"/>
                <w:bottom w:val="none" w:sz="0" w:space="0" w:color="auto"/>
                <w:right w:val="none" w:sz="0" w:space="0" w:color="auto"/>
              </w:divBdr>
            </w:div>
          </w:divsChild>
        </w:div>
        <w:div w:id="2058385422">
          <w:marLeft w:val="0"/>
          <w:marRight w:val="0"/>
          <w:marTop w:val="0"/>
          <w:marBottom w:val="0"/>
          <w:divBdr>
            <w:top w:val="none" w:sz="0" w:space="0" w:color="auto"/>
            <w:left w:val="none" w:sz="0" w:space="0" w:color="auto"/>
            <w:bottom w:val="none" w:sz="0" w:space="0" w:color="auto"/>
            <w:right w:val="none" w:sz="0" w:space="0" w:color="auto"/>
          </w:divBdr>
          <w:divsChild>
            <w:div w:id="1324972083">
              <w:marLeft w:val="0"/>
              <w:marRight w:val="0"/>
              <w:marTop w:val="0"/>
              <w:marBottom w:val="0"/>
              <w:divBdr>
                <w:top w:val="none" w:sz="0" w:space="0" w:color="auto"/>
                <w:left w:val="none" w:sz="0" w:space="0" w:color="auto"/>
                <w:bottom w:val="none" w:sz="0" w:space="0" w:color="auto"/>
                <w:right w:val="none" w:sz="0" w:space="0" w:color="auto"/>
              </w:divBdr>
            </w:div>
          </w:divsChild>
        </w:div>
        <w:div w:id="2078818210">
          <w:marLeft w:val="0"/>
          <w:marRight w:val="0"/>
          <w:marTop w:val="0"/>
          <w:marBottom w:val="0"/>
          <w:divBdr>
            <w:top w:val="none" w:sz="0" w:space="0" w:color="auto"/>
            <w:left w:val="none" w:sz="0" w:space="0" w:color="auto"/>
            <w:bottom w:val="none" w:sz="0" w:space="0" w:color="auto"/>
            <w:right w:val="none" w:sz="0" w:space="0" w:color="auto"/>
          </w:divBdr>
          <w:divsChild>
            <w:div w:id="1685593704">
              <w:marLeft w:val="0"/>
              <w:marRight w:val="0"/>
              <w:marTop w:val="0"/>
              <w:marBottom w:val="0"/>
              <w:divBdr>
                <w:top w:val="none" w:sz="0" w:space="0" w:color="auto"/>
                <w:left w:val="none" w:sz="0" w:space="0" w:color="auto"/>
                <w:bottom w:val="none" w:sz="0" w:space="0" w:color="auto"/>
                <w:right w:val="none" w:sz="0" w:space="0" w:color="auto"/>
              </w:divBdr>
            </w:div>
          </w:divsChild>
        </w:div>
        <w:div w:id="2098937648">
          <w:marLeft w:val="0"/>
          <w:marRight w:val="0"/>
          <w:marTop w:val="0"/>
          <w:marBottom w:val="0"/>
          <w:divBdr>
            <w:top w:val="none" w:sz="0" w:space="0" w:color="auto"/>
            <w:left w:val="none" w:sz="0" w:space="0" w:color="auto"/>
            <w:bottom w:val="none" w:sz="0" w:space="0" w:color="auto"/>
            <w:right w:val="none" w:sz="0" w:space="0" w:color="auto"/>
          </w:divBdr>
          <w:divsChild>
            <w:div w:id="371686075">
              <w:marLeft w:val="0"/>
              <w:marRight w:val="0"/>
              <w:marTop w:val="0"/>
              <w:marBottom w:val="0"/>
              <w:divBdr>
                <w:top w:val="none" w:sz="0" w:space="0" w:color="auto"/>
                <w:left w:val="none" w:sz="0" w:space="0" w:color="auto"/>
                <w:bottom w:val="none" w:sz="0" w:space="0" w:color="auto"/>
                <w:right w:val="none" w:sz="0" w:space="0" w:color="auto"/>
              </w:divBdr>
            </w:div>
          </w:divsChild>
        </w:div>
        <w:div w:id="2127649168">
          <w:marLeft w:val="0"/>
          <w:marRight w:val="0"/>
          <w:marTop w:val="0"/>
          <w:marBottom w:val="0"/>
          <w:divBdr>
            <w:top w:val="none" w:sz="0" w:space="0" w:color="auto"/>
            <w:left w:val="none" w:sz="0" w:space="0" w:color="auto"/>
            <w:bottom w:val="none" w:sz="0" w:space="0" w:color="auto"/>
            <w:right w:val="none" w:sz="0" w:space="0" w:color="auto"/>
          </w:divBdr>
          <w:divsChild>
            <w:div w:id="837892086">
              <w:marLeft w:val="0"/>
              <w:marRight w:val="0"/>
              <w:marTop w:val="0"/>
              <w:marBottom w:val="0"/>
              <w:divBdr>
                <w:top w:val="none" w:sz="0" w:space="0" w:color="auto"/>
                <w:left w:val="none" w:sz="0" w:space="0" w:color="auto"/>
                <w:bottom w:val="none" w:sz="0" w:space="0" w:color="auto"/>
                <w:right w:val="none" w:sz="0" w:space="0" w:color="auto"/>
              </w:divBdr>
            </w:div>
          </w:divsChild>
        </w:div>
        <w:div w:id="2128155818">
          <w:marLeft w:val="0"/>
          <w:marRight w:val="0"/>
          <w:marTop w:val="0"/>
          <w:marBottom w:val="0"/>
          <w:divBdr>
            <w:top w:val="none" w:sz="0" w:space="0" w:color="auto"/>
            <w:left w:val="none" w:sz="0" w:space="0" w:color="auto"/>
            <w:bottom w:val="none" w:sz="0" w:space="0" w:color="auto"/>
            <w:right w:val="none" w:sz="0" w:space="0" w:color="auto"/>
          </w:divBdr>
          <w:divsChild>
            <w:div w:id="122618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805826">
      <w:bodyDiv w:val="1"/>
      <w:marLeft w:val="0"/>
      <w:marRight w:val="0"/>
      <w:marTop w:val="0"/>
      <w:marBottom w:val="0"/>
      <w:divBdr>
        <w:top w:val="none" w:sz="0" w:space="0" w:color="auto"/>
        <w:left w:val="none" w:sz="0" w:space="0" w:color="auto"/>
        <w:bottom w:val="none" w:sz="0" w:space="0" w:color="auto"/>
        <w:right w:val="none" w:sz="0" w:space="0" w:color="auto"/>
      </w:divBdr>
    </w:div>
    <w:div w:id="841701502">
      <w:bodyDiv w:val="1"/>
      <w:marLeft w:val="0"/>
      <w:marRight w:val="0"/>
      <w:marTop w:val="0"/>
      <w:marBottom w:val="0"/>
      <w:divBdr>
        <w:top w:val="none" w:sz="0" w:space="0" w:color="auto"/>
        <w:left w:val="none" w:sz="0" w:space="0" w:color="auto"/>
        <w:bottom w:val="none" w:sz="0" w:space="0" w:color="auto"/>
        <w:right w:val="none" w:sz="0" w:space="0" w:color="auto"/>
      </w:divBdr>
    </w:div>
    <w:div w:id="899367216">
      <w:bodyDiv w:val="1"/>
      <w:marLeft w:val="0"/>
      <w:marRight w:val="0"/>
      <w:marTop w:val="0"/>
      <w:marBottom w:val="0"/>
      <w:divBdr>
        <w:top w:val="none" w:sz="0" w:space="0" w:color="auto"/>
        <w:left w:val="none" w:sz="0" w:space="0" w:color="auto"/>
        <w:bottom w:val="none" w:sz="0" w:space="0" w:color="auto"/>
        <w:right w:val="none" w:sz="0" w:space="0" w:color="auto"/>
      </w:divBdr>
    </w:div>
    <w:div w:id="908465395">
      <w:bodyDiv w:val="1"/>
      <w:marLeft w:val="0"/>
      <w:marRight w:val="0"/>
      <w:marTop w:val="0"/>
      <w:marBottom w:val="0"/>
      <w:divBdr>
        <w:top w:val="none" w:sz="0" w:space="0" w:color="auto"/>
        <w:left w:val="none" w:sz="0" w:space="0" w:color="auto"/>
        <w:bottom w:val="none" w:sz="0" w:space="0" w:color="auto"/>
        <w:right w:val="none" w:sz="0" w:space="0" w:color="auto"/>
      </w:divBdr>
    </w:div>
    <w:div w:id="954871237">
      <w:bodyDiv w:val="1"/>
      <w:marLeft w:val="0"/>
      <w:marRight w:val="0"/>
      <w:marTop w:val="0"/>
      <w:marBottom w:val="0"/>
      <w:divBdr>
        <w:top w:val="none" w:sz="0" w:space="0" w:color="auto"/>
        <w:left w:val="none" w:sz="0" w:space="0" w:color="auto"/>
        <w:bottom w:val="none" w:sz="0" w:space="0" w:color="auto"/>
        <w:right w:val="none" w:sz="0" w:space="0" w:color="auto"/>
      </w:divBdr>
    </w:div>
    <w:div w:id="973950582">
      <w:bodyDiv w:val="1"/>
      <w:marLeft w:val="0"/>
      <w:marRight w:val="0"/>
      <w:marTop w:val="0"/>
      <w:marBottom w:val="0"/>
      <w:divBdr>
        <w:top w:val="none" w:sz="0" w:space="0" w:color="auto"/>
        <w:left w:val="none" w:sz="0" w:space="0" w:color="auto"/>
        <w:bottom w:val="none" w:sz="0" w:space="0" w:color="auto"/>
        <w:right w:val="none" w:sz="0" w:space="0" w:color="auto"/>
      </w:divBdr>
    </w:div>
    <w:div w:id="1021476223">
      <w:bodyDiv w:val="1"/>
      <w:marLeft w:val="0"/>
      <w:marRight w:val="0"/>
      <w:marTop w:val="0"/>
      <w:marBottom w:val="0"/>
      <w:divBdr>
        <w:top w:val="none" w:sz="0" w:space="0" w:color="auto"/>
        <w:left w:val="none" w:sz="0" w:space="0" w:color="auto"/>
        <w:bottom w:val="none" w:sz="0" w:space="0" w:color="auto"/>
        <w:right w:val="none" w:sz="0" w:space="0" w:color="auto"/>
      </w:divBdr>
    </w:div>
    <w:div w:id="1076246457">
      <w:bodyDiv w:val="1"/>
      <w:marLeft w:val="0"/>
      <w:marRight w:val="0"/>
      <w:marTop w:val="0"/>
      <w:marBottom w:val="0"/>
      <w:divBdr>
        <w:top w:val="none" w:sz="0" w:space="0" w:color="auto"/>
        <w:left w:val="none" w:sz="0" w:space="0" w:color="auto"/>
        <w:bottom w:val="none" w:sz="0" w:space="0" w:color="auto"/>
        <w:right w:val="none" w:sz="0" w:space="0" w:color="auto"/>
      </w:divBdr>
    </w:div>
    <w:div w:id="1096437455">
      <w:bodyDiv w:val="1"/>
      <w:marLeft w:val="0"/>
      <w:marRight w:val="0"/>
      <w:marTop w:val="0"/>
      <w:marBottom w:val="0"/>
      <w:divBdr>
        <w:top w:val="none" w:sz="0" w:space="0" w:color="auto"/>
        <w:left w:val="none" w:sz="0" w:space="0" w:color="auto"/>
        <w:bottom w:val="none" w:sz="0" w:space="0" w:color="auto"/>
        <w:right w:val="none" w:sz="0" w:space="0" w:color="auto"/>
      </w:divBdr>
      <w:divsChild>
        <w:div w:id="513107135">
          <w:marLeft w:val="0"/>
          <w:marRight w:val="0"/>
          <w:marTop w:val="0"/>
          <w:marBottom w:val="0"/>
          <w:divBdr>
            <w:top w:val="none" w:sz="0" w:space="0" w:color="auto"/>
            <w:left w:val="none" w:sz="0" w:space="0" w:color="auto"/>
            <w:bottom w:val="none" w:sz="0" w:space="0" w:color="auto"/>
            <w:right w:val="none" w:sz="0" w:space="0" w:color="auto"/>
          </w:divBdr>
        </w:div>
        <w:div w:id="684941749">
          <w:marLeft w:val="0"/>
          <w:marRight w:val="0"/>
          <w:marTop w:val="0"/>
          <w:marBottom w:val="0"/>
          <w:divBdr>
            <w:top w:val="none" w:sz="0" w:space="0" w:color="auto"/>
            <w:left w:val="none" w:sz="0" w:space="0" w:color="auto"/>
            <w:bottom w:val="none" w:sz="0" w:space="0" w:color="auto"/>
            <w:right w:val="none" w:sz="0" w:space="0" w:color="auto"/>
          </w:divBdr>
        </w:div>
        <w:div w:id="2138406335">
          <w:marLeft w:val="0"/>
          <w:marRight w:val="0"/>
          <w:marTop w:val="0"/>
          <w:marBottom w:val="0"/>
          <w:divBdr>
            <w:top w:val="none" w:sz="0" w:space="0" w:color="auto"/>
            <w:left w:val="none" w:sz="0" w:space="0" w:color="auto"/>
            <w:bottom w:val="none" w:sz="0" w:space="0" w:color="auto"/>
            <w:right w:val="none" w:sz="0" w:space="0" w:color="auto"/>
          </w:divBdr>
        </w:div>
      </w:divsChild>
    </w:div>
    <w:div w:id="1107043241">
      <w:bodyDiv w:val="1"/>
      <w:marLeft w:val="0"/>
      <w:marRight w:val="0"/>
      <w:marTop w:val="0"/>
      <w:marBottom w:val="0"/>
      <w:divBdr>
        <w:top w:val="none" w:sz="0" w:space="0" w:color="auto"/>
        <w:left w:val="none" w:sz="0" w:space="0" w:color="auto"/>
        <w:bottom w:val="none" w:sz="0" w:space="0" w:color="auto"/>
        <w:right w:val="none" w:sz="0" w:space="0" w:color="auto"/>
      </w:divBdr>
    </w:div>
    <w:div w:id="1110589168">
      <w:bodyDiv w:val="1"/>
      <w:marLeft w:val="0"/>
      <w:marRight w:val="0"/>
      <w:marTop w:val="0"/>
      <w:marBottom w:val="0"/>
      <w:divBdr>
        <w:top w:val="none" w:sz="0" w:space="0" w:color="auto"/>
        <w:left w:val="none" w:sz="0" w:space="0" w:color="auto"/>
        <w:bottom w:val="none" w:sz="0" w:space="0" w:color="auto"/>
        <w:right w:val="none" w:sz="0" w:space="0" w:color="auto"/>
      </w:divBdr>
    </w:div>
    <w:div w:id="1116020029">
      <w:bodyDiv w:val="1"/>
      <w:marLeft w:val="0"/>
      <w:marRight w:val="0"/>
      <w:marTop w:val="0"/>
      <w:marBottom w:val="0"/>
      <w:divBdr>
        <w:top w:val="none" w:sz="0" w:space="0" w:color="auto"/>
        <w:left w:val="none" w:sz="0" w:space="0" w:color="auto"/>
        <w:bottom w:val="none" w:sz="0" w:space="0" w:color="auto"/>
        <w:right w:val="none" w:sz="0" w:space="0" w:color="auto"/>
      </w:divBdr>
      <w:divsChild>
        <w:div w:id="220791904">
          <w:marLeft w:val="0"/>
          <w:marRight w:val="0"/>
          <w:marTop w:val="0"/>
          <w:marBottom w:val="0"/>
          <w:divBdr>
            <w:top w:val="none" w:sz="0" w:space="0" w:color="auto"/>
            <w:left w:val="none" w:sz="0" w:space="0" w:color="auto"/>
            <w:bottom w:val="none" w:sz="0" w:space="0" w:color="auto"/>
            <w:right w:val="none" w:sz="0" w:space="0" w:color="auto"/>
          </w:divBdr>
          <w:divsChild>
            <w:div w:id="1292175824">
              <w:marLeft w:val="0"/>
              <w:marRight w:val="0"/>
              <w:marTop w:val="0"/>
              <w:marBottom w:val="0"/>
              <w:divBdr>
                <w:top w:val="none" w:sz="0" w:space="0" w:color="auto"/>
                <w:left w:val="none" w:sz="0" w:space="0" w:color="auto"/>
                <w:bottom w:val="none" w:sz="0" w:space="0" w:color="auto"/>
                <w:right w:val="none" w:sz="0" w:space="0" w:color="auto"/>
              </w:divBdr>
              <w:divsChild>
                <w:div w:id="26484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671834">
          <w:marLeft w:val="0"/>
          <w:marRight w:val="0"/>
          <w:marTop w:val="0"/>
          <w:marBottom w:val="0"/>
          <w:divBdr>
            <w:top w:val="none" w:sz="0" w:space="0" w:color="auto"/>
            <w:left w:val="none" w:sz="0" w:space="0" w:color="auto"/>
            <w:bottom w:val="none" w:sz="0" w:space="0" w:color="auto"/>
            <w:right w:val="none" w:sz="0" w:space="0" w:color="auto"/>
          </w:divBdr>
          <w:divsChild>
            <w:div w:id="1738285464">
              <w:marLeft w:val="0"/>
              <w:marRight w:val="0"/>
              <w:marTop w:val="0"/>
              <w:marBottom w:val="0"/>
              <w:divBdr>
                <w:top w:val="none" w:sz="0" w:space="0" w:color="auto"/>
                <w:left w:val="none" w:sz="0" w:space="0" w:color="auto"/>
                <w:bottom w:val="none" w:sz="0" w:space="0" w:color="auto"/>
                <w:right w:val="none" w:sz="0" w:space="0" w:color="auto"/>
              </w:divBdr>
              <w:divsChild>
                <w:div w:id="1512136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49147">
          <w:marLeft w:val="0"/>
          <w:marRight w:val="0"/>
          <w:marTop w:val="0"/>
          <w:marBottom w:val="0"/>
          <w:divBdr>
            <w:top w:val="none" w:sz="0" w:space="0" w:color="auto"/>
            <w:left w:val="none" w:sz="0" w:space="0" w:color="auto"/>
            <w:bottom w:val="none" w:sz="0" w:space="0" w:color="auto"/>
            <w:right w:val="none" w:sz="0" w:space="0" w:color="auto"/>
          </w:divBdr>
          <w:divsChild>
            <w:div w:id="1774741377">
              <w:marLeft w:val="0"/>
              <w:marRight w:val="0"/>
              <w:marTop w:val="0"/>
              <w:marBottom w:val="0"/>
              <w:divBdr>
                <w:top w:val="none" w:sz="0" w:space="0" w:color="auto"/>
                <w:left w:val="none" w:sz="0" w:space="0" w:color="auto"/>
                <w:bottom w:val="none" w:sz="0" w:space="0" w:color="auto"/>
                <w:right w:val="none" w:sz="0" w:space="0" w:color="auto"/>
              </w:divBdr>
              <w:divsChild>
                <w:div w:id="1898121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465326">
      <w:bodyDiv w:val="1"/>
      <w:marLeft w:val="0"/>
      <w:marRight w:val="0"/>
      <w:marTop w:val="0"/>
      <w:marBottom w:val="0"/>
      <w:divBdr>
        <w:top w:val="none" w:sz="0" w:space="0" w:color="auto"/>
        <w:left w:val="none" w:sz="0" w:space="0" w:color="auto"/>
        <w:bottom w:val="none" w:sz="0" w:space="0" w:color="auto"/>
        <w:right w:val="none" w:sz="0" w:space="0" w:color="auto"/>
      </w:divBdr>
    </w:div>
    <w:div w:id="1172643108">
      <w:bodyDiv w:val="1"/>
      <w:marLeft w:val="0"/>
      <w:marRight w:val="0"/>
      <w:marTop w:val="0"/>
      <w:marBottom w:val="0"/>
      <w:divBdr>
        <w:top w:val="none" w:sz="0" w:space="0" w:color="auto"/>
        <w:left w:val="none" w:sz="0" w:space="0" w:color="auto"/>
        <w:bottom w:val="none" w:sz="0" w:space="0" w:color="auto"/>
        <w:right w:val="none" w:sz="0" w:space="0" w:color="auto"/>
      </w:divBdr>
    </w:div>
    <w:div w:id="1194884359">
      <w:bodyDiv w:val="1"/>
      <w:marLeft w:val="0"/>
      <w:marRight w:val="0"/>
      <w:marTop w:val="0"/>
      <w:marBottom w:val="0"/>
      <w:divBdr>
        <w:top w:val="none" w:sz="0" w:space="0" w:color="auto"/>
        <w:left w:val="none" w:sz="0" w:space="0" w:color="auto"/>
        <w:bottom w:val="none" w:sz="0" w:space="0" w:color="auto"/>
        <w:right w:val="none" w:sz="0" w:space="0" w:color="auto"/>
      </w:divBdr>
    </w:div>
    <w:div w:id="1197424472">
      <w:bodyDiv w:val="1"/>
      <w:marLeft w:val="0"/>
      <w:marRight w:val="0"/>
      <w:marTop w:val="0"/>
      <w:marBottom w:val="0"/>
      <w:divBdr>
        <w:top w:val="none" w:sz="0" w:space="0" w:color="auto"/>
        <w:left w:val="none" w:sz="0" w:space="0" w:color="auto"/>
        <w:bottom w:val="none" w:sz="0" w:space="0" w:color="auto"/>
        <w:right w:val="none" w:sz="0" w:space="0" w:color="auto"/>
      </w:divBdr>
    </w:div>
    <w:div w:id="1203858056">
      <w:bodyDiv w:val="1"/>
      <w:marLeft w:val="0"/>
      <w:marRight w:val="0"/>
      <w:marTop w:val="0"/>
      <w:marBottom w:val="0"/>
      <w:divBdr>
        <w:top w:val="none" w:sz="0" w:space="0" w:color="auto"/>
        <w:left w:val="none" w:sz="0" w:space="0" w:color="auto"/>
        <w:bottom w:val="none" w:sz="0" w:space="0" w:color="auto"/>
        <w:right w:val="none" w:sz="0" w:space="0" w:color="auto"/>
      </w:divBdr>
    </w:div>
    <w:div w:id="1206598059">
      <w:bodyDiv w:val="1"/>
      <w:marLeft w:val="0"/>
      <w:marRight w:val="0"/>
      <w:marTop w:val="0"/>
      <w:marBottom w:val="0"/>
      <w:divBdr>
        <w:top w:val="none" w:sz="0" w:space="0" w:color="auto"/>
        <w:left w:val="none" w:sz="0" w:space="0" w:color="auto"/>
        <w:bottom w:val="none" w:sz="0" w:space="0" w:color="auto"/>
        <w:right w:val="none" w:sz="0" w:space="0" w:color="auto"/>
      </w:divBdr>
    </w:div>
    <w:div w:id="1244679650">
      <w:bodyDiv w:val="1"/>
      <w:marLeft w:val="0"/>
      <w:marRight w:val="0"/>
      <w:marTop w:val="0"/>
      <w:marBottom w:val="0"/>
      <w:divBdr>
        <w:top w:val="none" w:sz="0" w:space="0" w:color="auto"/>
        <w:left w:val="none" w:sz="0" w:space="0" w:color="auto"/>
        <w:bottom w:val="none" w:sz="0" w:space="0" w:color="auto"/>
        <w:right w:val="none" w:sz="0" w:space="0" w:color="auto"/>
      </w:divBdr>
    </w:div>
    <w:div w:id="1297494872">
      <w:bodyDiv w:val="1"/>
      <w:marLeft w:val="0"/>
      <w:marRight w:val="0"/>
      <w:marTop w:val="0"/>
      <w:marBottom w:val="0"/>
      <w:divBdr>
        <w:top w:val="none" w:sz="0" w:space="0" w:color="auto"/>
        <w:left w:val="none" w:sz="0" w:space="0" w:color="auto"/>
        <w:bottom w:val="none" w:sz="0" w:space="0" w:color="auto"/>
        <w:right w:val="none" w:sz="0" w:space="0" w:color="auto"/>
      </w:divBdr>
    </w:div>
    <w:div w:id="1311517438">
      <w:bodyDiv w:val="1"/>
      <w:marLeft w:val="0"/>
      <w:marRight w:val="0"/>
      <w:marTop w:val="0"/>
      <w:marBottom w:val="0"/>
      <w:divBdr>
        <w:top w:val="none" w:sz="0" w:space="0" w:color="auto"/>
        <w:left w:val="none" w:sz="0" w:space="0" w:color="auto"/>
        <w:bottom w:val="none" w:sz="0" w:space="0" w:color="auto"/>
        <w:right w:val="none" w:sz="0" w:space="0" w:color="auto"/>
      </w:divBdr>
    </w:div>
    <w:div w:id="1316489383">
      <w:bodyDiv w:val="1"/>
      <w:marLeft w:val="0"/>
      <w:marRight w:val="0"/>
      <w:marTop w:val="0"/>
      <w:marBottom w:val="0"/>
      <w:divBdr>
        <w:top w:val="none" w:sz="0" w:space="0" w:color="auto"/>
        <w:left w:val="none" w:sz="0" w:space="0" w:color="auto"/>
        <w:bottom w:val="none" w:sz="0" w:space="0" w:color="auto"/>
        <w:right w:val="none" w:sz="0" w:space="0" w:color="auto"/>
      </w:divBdr>
      <w:divsChild>
        <w:div w:id="26952280">
          <w:marLeft w:val="0"/>
          <w:marRight w:val="0"/>
          <w:marTop w:val="0"/>
          <w:marBottom w:val="0"/>
          <w:divBdr>
            <w:top w:val="none" w:sz="0" w:space="0" w:color="auto"/>
            <w:left w:val="none" w:sz="0" w:space="0" w:color="auto"/>
            <w:bottom w:val="none" w:sz="0" w:space="0" w:color="auto"/>
            <w:right w:val="none" w:sz="0" w:space="0" w:color="auto"/>
          </w:divBdr>
          <w:divsChild>
            <w:div w:id="1799958681">
              <w:marLeft w:val="0"/>
              <w:marRight w:val="0"/>
              <w:marTop w:val="0"/>
              <w:marBottom w:val="0"/>
              <w:divBdr>
                <w:top w:val="none" w:sz="0" w:space="0" w:color="auto"/>
                <w:left w:val="none" w:sz="0" w:space="0" w:color="auto"/>
                <w:bottom w:val="none" w:sz="0" w:space="0" w:color="auto"/>
                <w:right w:val="none" w:sz="0" w:space="0" w:color="auto"/>
              </w:divBdr>
            </w:div>
          </w:divsChild>
        </w:div>
        <w:div w:id="132332882">
          <w:marLeft w:val="0"/>
          <w:marRight w:val="0"/>
          <w:marTop w:val="0"/>
          <w:marBottom w:val="0"/>
          <w:divBdr>
            <w:top w:val="none" w:sz="0" w:space="0" w:color="auto"/>
            <w:left w:val="none" w:sz="0" w:space="0" w:color="auto"/>
            <w:bottom w:val="none" w:sz="0" w:space="0" w:color="auto"/>
            <w:right w:val="none" w:sz="0" w:space="0" w:color="auto"/>
          </w:divBdr>
          <w:divsChild>
            <w:div w:id="904603431">
              <w:marLeft w:val="0"/>
              <w:marRight w:val="0"/>
              <w:marTop w:val="0"/>
              <w:marBottom w:val="0"/>
              <w:divBdr>
                <w:top w:val="none" w:sz="0" w:space="0" w:color="auto"/>
                <w:left w:val="none" w:sz="0" w:space="0" w:color="auto"/>
                <w:bottom w:val="none" w:sz="0" w:space="0" w:color="auto"/>
                <w:right w:val="none" w:sz="0" w:space="0" w:color="auto"/>
              </w:divBdr>
            </w:div>
          </w:divsChild>
        </w:div>
        <w:div w:id="337971372">
          <w:marLeft w:val="0"/>
          <w:marRight w:val="0"/>
          <w:marTop w:val="0"/>
          <w:marBottom w:val="0"/>
          <w:divBdr>
            <w:top w:val="none" w:sz="0" w:space="0" w:color="auto"/>
            <w:left w:val="none" w:sz="0" w:space="0" w:color="auto"/>
            <w:bottom w:val="none" w:sz="0" w:space="0" w:color="auto"/>
            <w:right w:val="none" w:sz="0" w:space="0" w:color="auto"/>
          </w:divBdr>
          <w:divsChild>
            <w:div w:id="491214918">
              <w:marLeft w:val="0"/>
              <w:marRight w:val="0"/>
              <w:marTop w:val="0"/>
              <w:marBottom w:val="0"/>
              <w:divBdr>
                <w:top w:val="none" w:sz="0" w:space="0" w:color="auto"/>
                <w:left w:val="none" w:sz="0" w:space="0" w:color="auto"/>
                <w:bottom w:val="none" w:sz="0" w:space="0" w:color="auto"/>
                <w:right w:val="none" w:sz="0" w:space="0" w:color="auto"/>
              </w:divBdr>
            </w:div>
          </w:divsChild>
        </w:div>
        <w:div w:id="342057285">
          <w:marLeft w:val="0"/>
          <w:marRight w:val="0"/>
          <w:marTop w:val="0"/>
          <w:marBottom w:val="0"/>
          <w:divBdr>
            <w:top w:val="none" w:sz="0" w:space="0" w:color="auto"/>
            <w:left w:val="none" w:sz="0" w:space="0" w:color="auto"/>
            <w:bottom w:val="none" w:sz="0" w:space="0" w:color="auto"/>
            <w:right w:val="none" w:sz="0" w:space="0" w:color="auto"/>
          </w:divBdr>
          <w:divsChild>
            <w:div w:id="101875611">
              <w:marLeft w:val="0"/>
              <w:marRight w:val="0"/>
              <w:marTop w:val="0"/>
              <w:marBottom w:val="0"/>
              <w:divBdr>
                <w:top w:val="none" w:sz="0" w:space="0" w:color="auto"/>
                <w:left w:val="none" w:sz="0" w:space="0" w:color="auto"/>
                <w:bottom w:val="none" w:sz="0" w:space="0" w:color="auto"/>
                <w:right w:val="none" w:sz="0" w:space="0" w:color="auto"/>
              </w:divBdr>
            </w:div>
          </w:divsChild>
        </w:div>
        <w:div w:id="757211800">
          <w:marLeft w:val="0"/>
          <w:marRight w:val="0"/>
          <w:marTop w:val="0"/>
          <w:marBottom w:val="0"/>
          <w:divBdr>
            <w:top w:val="none" w:sz="0" w:space="0" w:color="auto"/>
            <w:left w:val="none" w:sz="0" w:space="0" w:color="auto"/>
            <w:bottom w:val="none" w:sz="0" w:space="0" w:color="auto"/>
            <w:right w:val="none" w:sz="0" w:space="0" w:color="auto"/>
          </w:divBdr>
          <w:divsChild>
            <w:div w:id="492338676">
              <w:marLeft w:val="0"/>
              <w:marRight w:val="0"/>
              <w:marTop w:val="0"/>
              <w:marBottom w:val="0"/>
              <w:divBdr>
                <w:top w:val="none" w:sz="0" w:space="0" w:color="auto"/>
                <w:left w:val="none" w:sz="0" w:space="0" w:color="auto"/>
                <w:bottom w:val="none" w:sz="0" w:space="0" w:color="auto"/>
                <w:right w:val="none" w:sz="0" w:space="0" w:color="auto"/>
              </w:divBdr>
            </w:div>
          </w:divsChild>
        </w:div>
        <w:div w:id="853878785">
          <w:marLeft w:val="0"/>
          <w:marRight w:val="0"/>
          <w:marTop w:val="0"/>
          <w:marBottom w:val="0"/>
          <w:divBdr>
            <w:top w:val="none" w:sz="0" w:space="0" w:color="auto"/>
            <w:left w:val="none" w:sz="0" w:space="0" w:color="auto"/>
            <w:bottom w:val="none" w:sz="0" w:space="0" w:color="auto"/>
            <w:right w:val="none" w:sz="0" w:space="0" w:color="auto"/>
          </w:divBdr>
          <w:divsChild>
            <w:div w:id="764880480">
              <w:marLeft w:val="0"/>
              <w:marRight w:val="0"/>
              <w:marTop w:val="0"/>
              <w:marBottom w:val="0"/>
              <w:divBdr>
                <w:top w:val="none" w:sz="0" w:space="0" w:color="auto"/>
                <w:left w:val="none" w:sz="0" w:space="0" w:color="auto"/>
                <w:bottom w:val="none" w:sz="0" w:space="0" w:color="auto"/>
                <w:right w:val="none" w:sz="0" w:space="0" w:color="auto"/>
              </w:divBdr>
            </w:div>
          </w:divsChild>
        </w:div>
        <w:div w:id="888734872">
          <w:marLeft w:val="0"/>
          <w:marRight w:val="0"/>
          <w:marTop w:val="0"/>
          <w:marBottom w:val="0"/>
          <w:divBdr>
            <w:top w:val="none" w:sz="0" w:space="0" w:color="auto"/>
            <w:left w:val="none" w:sz="0" w:space="0" w:color="auto"/>
            <w:bottom w:val="none" w:sz="0" w:space="0" w:color="auto"/>
            <w:right w:val="none" w:sz="0" w:space="0" w:color="auto"/>
          </w:divBdr>
          <w:divsChild>
            <w:div w:id="1339694784">
              <w:marLeft w:val="0"/>
              <w:marRight w:val="0"/>
              <w:marTop w:val="0"/>
              <w:marBottom w:val="0"/>
              <w:divBdr>
                <w:top w:val="none" w:sz="0" w:space="0" w:color="auto"/>
                <w:left w:val="none" w:sz="0" w:space="0" w:color="auto"/>
                <w:bottom w:val="none" w:sz="0" w:space="0" w:color="auto"/>
                <w:right w:val="none" w:sz="0" w:space="0" w:color="auto"/>
              </w:divBdr>
            </w:div>
          </w:divsChild>
        </w:div>
        <w:div w:id="932132772">
          <w:marLeft w:val="0"/>
          <w:marRight w:val="0"/>
          <w:marTop w:val="0"/>
          <w:marBottom w:val="0"/>
          <w:divBdr>
            <w:top w:val="none" w:sz="0" w:space="0" w:color="auto"/>
            <w:left w:val="none" w:sz="0" w:space="0" w:color="auto"/>
            <w:bottom w:val="none" w:sz="0" w:space="0" w:color="auto"/>
            <w:right w:val="none" w:sz="0" w:space="0" w:color="auto"/>
          </w:divBdr>
          <w:divsChild>
            <w:div w:id="180362927">
              <w:marLeft w:val="0"/>
              <w:marRight w:val="0"/>
              <w:marTop w:val="0"/>
              <w:marBottom w:val="0"/>
              <w:divBdr>
                <w:top w:val="none" w:sz="0" w:space="0" w:color="auto"/>
                <w:left w:val="none" w:sz="0" w:space="0" w:color="auto"/>
                <w:bottom w:val="none" w:sz="0" w:space="0" w:color="auto"/>
                <w:right w:val="none" w:sz="0" w:space="0" w:color="auto"/>
              </w:divBdr>
            </w:div>
          </w:divsChild>
        </w:div>
        <w:div w:id="1095125708">
          <w:marLeft w:val="0"/>
          <w:marRight w:val="0"/>
          <w:marTop w:val="0"/>
          <w:marBottom w:val="0"/>
          <w:divBdr>
            <w:top w:val="none" w:sz="0" w:space="0" w:color="auto"/>
            <w:left w:val="none" w:sz="0" w:space="0" w:color="auto"/>
            <w:bottom w:val="none" w:sz="0" w:space="0" w:color="auto"/>
            <w:right w:val="none" w:sz="0" w:space="0" w:color="auto"/>
          </w:divBdr>
          <w:divsChild>
            <w:div w:id="1220938914">
              <w:marLeft w:val="0"/>
              <w:marRight w:val="0"/>
              <w:marTop w:val="0"/>
              <w:marBottom w:val="0"/>
              <w:divBdr>
                <w:top w:val="none" w:sz="0" w:space="0" w:color="auto"/>
                <w:left w:val="none" w:sz="0" w:space="0" w:color="auto"/>
                <w:bottom w:val="none" w:sz="0" w:space="0" w:color="auto"/>
                <w:right w:val="none" w:sz="0" w:space="0" w:color="auto"/>
              </w:divBdr>
            </w:div>
          </w:divsChild>
        </w:div>
        <w:div w:id="1321696378">
          <w:marLeft w:val="0"/>
          <w:marRight w:val="0"/>
          <w:marTop w:val="0"/>
          <w:marBottom w:val="0"/>
          <w:divBdr>
            <w:top w:val="none" w:sz="0" w:space="0" w:color="auto"/>
            <w:left w:val="none" w:sz="0" w:space="0" w:color="auto"/>
            <w:bottom w:val="none" w:sz="0" w:space="0" w:color="auto"/>
            <w:right w:val="none" w:sz="0" w:space="0" w:color="auto"/>
          </w:divBdr>
          <w:divsChild>
            <w:div w:id="1453868159">
              <w:marLeft w:val="0"/>
              <w:marRight w:val="0"/>
              <w:marTop w:val="0"/>
              <w:marBottom w:val="0"/>
              <w:divBdr>
                <w:top w:val="none" w:sz="0" w:space="0" w:color="auto"/>
                <w:left w:val="none" w:sz="0" w:space="0" w:color="auto"/>
                <w:bottom w:val="none" w:sz="0" w:space="0" w:color="auto"/>
                <w:right w:val="none" w:sz="0" w:space="0" w:color="auto"/>
              </w:divBdr>
            </w:div>
            <w:div w:id="1534343911">
              <w:marLeft w:val="0"/>
              <w:marRight w:val="0"/>
              <w:marTop w:val="0"/>
              <w:marBottom w:val="0"/>
              <w:divBdr>
                <w:top w:val="none" w:sz="0" w:space="0" w:color="auto"/>
                <w:left w:val="none" w:sz="0" w:space="0" w:color="auto"/>
                <w:bottom w:val="none" w:sz="0" w:space="0" w:color="auto"/>
                <w:right w:val="none" w:sz="0" w:space="0" w:color="auto"/>
              </w:divBdr>
            </w:div>
          </w:divsChild>
        </w:div>
        <w:div w:id="1371491523">
          <w:marLeft w:val="0"/>
          <w:marRight w:val="0"/>
          <w:marTop w:val="0"/>
          <w:marBottom w:val="0"/>
          <w:divBdr>
            <w:top w:val="none" w:sz="0" w:space="0" w:color="auto"/>
            <w:left w:val="none" w:sz="0" w:space="0" w:color="auto"/>
            <w:bottom w:val="none" w:sz="0" w:space="0" w:color="auto"/>
            <w:right w:val="none" w:sz="0" w:space="0" w:color="auto"/>
          </w:divBdr>
          <w:divsChild>
            <w:div w:id="711350200">
              <w:marLeft w:val="0"/>
              <w:marRight w:val="0"/>
              <w:marTop w:val="0"/>
              <w:marBottom w:val="0"/>
              <w:divBdr>
                <w:top w:val="none" w:sz="0" w:space="0" w:color="auto"/>
                <w:left w:val="none" w:sz="0" w:space="0" w:color="auto"/>
                <w:bottom w:val="none" w:sz="0" w:space="0" w:color="auto"/>
                <w:right w:val="none" w:sz="0" w:space="0" w:color="auto"/>
              </w:divBdr>
            </w:div>
          </w:divsChild>
        </w:div>
        <w:div w:id="1566647215">
          <w:marLeft w:val="0"/>
          <w:marRight w:val="0"/>
          <w:marTop w:val="0"/>
          <w:marBottom w:val="0"/>
          <w:divBdr>
            <w:top w:val="none" w:sz="0" w:space="0" w:color="auto"/>
            <w:left w:val="none" w:sz="0" w:space="0" w:color="auto"/>
            <w:bottom w:val="none" w:sz="0" w:space="0" w:color="auto"/>
            <w:right w:val="none" w:sz="0" w:space="0" w:color="auto"/>
          </w:divBdr>
          <w:divsChild>
            <w:div w:id="413671205">
              <w:marLeft w:val="0"/>
              <w:marRight w:val="0"/>
              <w:marTop w:val="0"/>
              <w:marBottom w:val="0"/>
              <w:divBdr>
                <w:top w:val="none" w:sz="0" w:space="0" w:color="auto"/>
                <w:left w:val="none" w:sz="0" w:space="0" w:color="auto"/>
                <w:bottom w:val="none" w:sz="0" w:space="0" w:color="auto"/>
                <w:right w:val="none" w:sz="0" w:space="0" w:color="auto"/>
              </w:divBdr>
            </w:div>
          </w:divsChild>
        </w:div>
        <w:div w:id="1593588827">
          <w:marLeft w:val="0"/>
          <w:marRight w:val="0"/>
          <w:marTop w:val="0"/>
          <w:marBottom w:val="0"/>
          <w:divBdr>
            <w:top w:val="none" w:sz="0" w:space="0" w:color="auto"/>
            <w:left w:val="none" w:sz="0" w:space="0" w:color="auto"/>
            <w:bottom w:val="none" w:sz="0" w:space="0" w:color="auto"/>
            <w:right w:val="none" w:sz="0" w:space="0" w:color="auto"/>
          </w:divBdr>
          <w:divsChild>
            <w:div w:id="697660233">
              <w:marLeft w:val="0"/>
              <w:marRight w:val="0"/>
              <w:marTop w:val="0"/>
              <w:marBottom w:val="0"/>
              <w:divBdr>
                <w:top w:val="none" w:sz="0" w:space="0" w:color="auto"/>
                <w:left w:val="none" w:sz="0" w:space="0" w:color="auto"/>
                <w:bottom w:val="none" w:sz="0" w:space="0" w:color="auto"/>
                <w:right w:val="none" w:sz="0" w:space="0" w:color="auto"/>
              </w:divBdr>
            </w:div>
          </w:divsChild>
        </w:div>
        <w:div w:id="1600868267">
          <w:marLeft w:val="0"/>
          <w:marRight w:val="0"/>
          <w:marTop w:val="0"/>
          <w:marBottom w:val="0"/>
          <w:divBdr>
            <w:top w:val="none" w:sz="0" w:space="0" w:color="auto"/>
            <w:left w:val="none" w:sz="0" w:space="0" w:color="auto"/>
            <w:bottom w:val="none" w:sz="0" w:space="0" w:color="auto"/>
            <w:right w:val="none" w:sz="0" w:space="0" w:color="auto"/>
          </w:divBdr>
          <w:divsChild>
            <w:div w:id="1152676778">
              <w:marLeft w:val="0"/>
              <w:marRight w:val="0"/>
              <w:marTop w:val="0"/>
              <w:marBottom w:val="0"/>
              <w:divBdr>
                <w:top w:val="none" w:sz="0" w:space="0" w:color="auto"/>
                <w:left w:val="none" w:sz="0" w:space="0" w:color="auto"/>
                <w:bottom w:val="none" w:sz="0" w:space="0" w:color="auto"/>
                <w:right w:val="none" w:sz="0" w:space="0" w:color="auto"/>
              </w:divBdr>
            </w:div>
          </w:divsChild>
        </w:div>
        <w:div w:id="1742868236">
          <w:marLeft w:val="0"/>
          <w:marRight w:val="0"/>
          <w:marTop w:val="0"/>
          <w:marBottom w:val="0"/>
          <w:divBdr>
            <w:top w:val="none" w:sz="0" w:space="0" w:color="auto"/>
            <w:left w:val="none" w:sz="0" w:space="0" w:color="auto"/>
            <w:bottom w:val="none" w:sz="0" w:space="0" w:color="auto"/>
            <w:right w:val="none" w:sz="0" w:space="0" w:color="auto"/>
          </w:divBdr>
          <w:divsChild>
            <w:div w:id="422193451">
              <w:marLeft w:val="0"/>
              <w:marRight w:val="0"/>
              <w:marTop w:val="0"/>
              <w:marBottom w:val="0"/>
              <w:divBdr>
                <w:top w:val="none" w:sz="0" w:space="0" w:color="auto"/>
                <w:left w:val="none" w:sz="0" w:space="0" w:color="auto"/>
                <w:bottom w:val="none" w:sz="0" w:space="0" w:color="auto"/>
                <w:right w:val="none" w:sz="0" w:space="0" w:color="auto"/>
              </w:divBdr>
            </w:div>
          </w:divsChild>
        </w:div>
        <w:div w:id="1933321516">
          <w:marLeft w:val="0"/>
          <w:marRight w:val="0"/>
          <w:marTop w:val="0"/>
          <w:marBottom w:val="0"/>
          <w:divBdr>
            <w:top w:val="none" w:sz="0" w:space="0" w:color="auto"/>
            <w:left w:val="none" w:sz="0" w:space="0" w:color="auto"/>
            <w:bottom w:val="none" w:sz="0" w:space="0" w:color="auto"/>
            <w:right w:val="none" w:sz="0" w:space="0" w:color="auto"/>
          </w:divBdr>
          <w:divsChild>
            <w:div w:id="890190461">
              <w:marLeft w:val="0"/>
              <w:marRight w:val="0"/>
              <w:marTop w:val="0"/>
              <w:marBottom w:val="0"/>
              <w:divBdr>
                <w:top w:val="none" w:sz="0" w:space="0" w:color="auto"/>
                <w:left w:val="none" w:sz="0" w:space="0" w:color="auto"/>
                <w:bottom w:val="none" w:sz="0" w:space="0" w:color="auto"/>
                <w:right w:val="none" w:sz="0" w:space="0" w:color="auto"/>
              </w:divBdr>
            </w:div>
          </w:divsChild>
        </w:div>
        <w:div w:id="1955479436">
          <w:marLeft w:val="0"/>
          <w:marRight w:val="0"/>
          <w:marTop w:val="0"/>
          <w:marBottom w:val="0"/>
          <w:divBdr>
            <w:top w:val="none" w:sz="0" w:space="0" w:color="auto"/>
            <w:left w:val="none" w:sz="0" w:space="0" w:color="auto"/>
            <w:bottom w:val="none" w:sz="0" w:space="0" w:color="auto"/>
            <w:right w:val="none" w:sz="0" w:space="0" w:color="auto"/>
          </w:divBdr>
          <w:divsChild>
            <w:div w:id="180316073">
              <w:marLeft w:val="0"/>
              <w:marRight w:val="0"/>
              <w:marTop w:val="0"/>
              <w:marBottom w:val="0"/>
              <w:divBdr>
                <w:top w:val="none" w:sz="0" w:space="0" w:color="auto"/>
                <w:left w:val="none" w:sz="0" w:space="0" w:color="auto"/>
                <w:bottom w:val="none" w:sz="0" w:space="0" w:color="auto"/>
                <w:right w:val="none" w:sz="0" w:space="0" w:color="auto"/>
              </w:divBdr>
            </w:div>
          </w:divsChild>
        </w:div>
        <w:div w:id="2091078136">
          <w:marLeft w:val="0"/>
          <w:marRight w:val="0"/>
          <w:marTop w:val="0"/>
          <w:marBottom w:val="0"/>
          <w:divBdr>
            <w:top w:val="none" w:sz="0" w:space="0" w:color="auto"/>
            <w:left w:val="none" w:sz="0" w:space="0" w:color="auto"/>
            <w:bottom w:val="none" w:sz="0" w:space="0" w:color="auto"/>
            <w:right w:val="none" w:sz="0" w:space="0" w:color="auto"/>
          </w:divBdr>
          <w:divsChild>
            <w:div w:id="207562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532640">
      <w:bodyDiv w:val="1"/>
      <w:marLeft w:val="0"/>
      <w:marRight w:val="0"/>
      <w:marTop w:val="0"/>
      <w:marBottom w:val="0"/>
      <w:divBdr>
        <w:top w:val="none" w:sz="0" w:space="0" w:color="auto"/>
        <w:left w:val="none" w:sz="0" w:space="0" w:color="auto"/>
        <w:bottom w:val="none" w:sz="0" w:space="0" w:color="auto"/>
        <w:right w:val="none" w:sz="0" w:space="0" w:color="auto"/>
      </w:divBdr>
    </w:div>
    <w:div w:id="1346400073">
      <w:bodyDiv w:val="1"/>
      <w:marLeft w:val="0"/>
      <w:marRight w:val="0"/>
      <w:marTop w:val="0"/>
      <w:marBottom w:val="0"/>
      <w:divBdr>
        <w:top w:val="none" w:sz="0" w:space="0" w:color="auto"/>
        <w:left w:val="none" w:sz="0" w:space="0" w:color="auto"/>
        <w:bottom w:val="none" w:sz="0" w:space="0" w:color="auto"/>
        <w:right w:val="none" w:sz="0" w:space="0" w:color="auto"/>
      </w:divBdr>
    </w:div>
    <w:div w:id="1353845579">
      <w:bodyDiv w:val="1"/>
      <w:marLeft w:val="0"/>
      <w:marRight w:val="0"/>
      <w:marTop w:val="0"/>
      <w:marBottom w:val="0"/>
      <w:divBdr>
        <w:top w:val="none" w:sz="0" w:space="0" w:color="auto"/>
        <w:left w:val="none" w:sz="0" w:space="0" w:color="auto"/>
        <w:bottom w:val="none" w:sz="0" w:space="0" w:color="auto"/>
        <w:right w:val="none" w:sz="0" w:space="0" w:color="auto"/>
      </w:divBdr>
    </w:div>
    <w:div w:id="1376154010">
      <w:bodyDiv w:val="1"/>
      <w:marLeft w:val="0"/>
      <w:marRight w:val="0"/>
      <w:marTop w:val="0"/>
      <w:marBottom w:val="0"/>
      <w:divBdr>
        <w:top w:val="none" w:sz="0" w:space="0" w:color="auto"/>
        <w:left w:val="none" w:sz="0" w:space="0" w:color="auto"/>
        <w:bottom w:val="none" w:sz="0" w:space="0" w:color="auto"/>
        <w:right w:val="none" w:sz="0" w:space="0" w:color="auto"/>
      </w:divBdr>
    </w:div>
    <w:div w:id="1409116445">
      <w:bodyDiv w:val="1"/>
      <w:marLeft w:val="0"/>
      <w:marRight w:val="0"/>
      <w:marTop w:val="0"/>
      <w:marBottom w:val="0"/>
      <w:divBdr>
        <w:top w:val="none" w:sz="0" w:space="0" w:color="auto"/>
        <w:left w:val="none" w:sz="0" w:space="0" w:color="auto"/>
        <w:bottom w:val="none" w:sz="0" w:space="0" w:color="auto"/>
        <w:right w:val="none" w:sz="0" w:space="0" w:color="auto"/>
      </w:divBdr>
    </w:div>
    <w:div w:id="1411805740">
      <w:bodyDiv w:val="1"/>
      <w:marLeft w:val="0"/>
      <w:marRight w:val="0"/>
      <w:marTop w:val="0"/>
      <w:marBottom w:val="0"/>
      <w:divBdr>
        <w:top w:val="none" w:sz="0" w:space="0" w:color="auto"/>
        <w:left w:val="none" w:sz="0" w:space="0" w:color="auto"/>
        <w:bottom w:val="none" w:sz="0" w:space="0" w:color="auto"/>
        <w:right w:val="none" w:sz="0" w:space="0" w:color="auto"/>
      </w:divBdr>
    </w:div>
    <w:div w:id="1412890963">
      <w:bodyDiv w:val="1"/>
      <w:marLeft w:val="0"/>
      <w:marRight w:val="0"/>
      <w:marTop w:val="0"/>
      <w:marBottom w:val="0"/>
      <w:divBdr>
        <w:top w:val="none" w:sz="0" w:space="0" w:color="auto"/>
        <w:left w:val="none" w:sz="0" w:space="0" w:color="auto"/>
        <w:bottom w:val="none" w:sz="0" w:space="0" w:color="auto"/>
        <w:right w:val="none" w:sz="0" w:space="0" w:color="auto"/>
      </w:divBdr>
    </w:div>
    <w:div w:id="1485783452">
      <w:bodyDiv w:val="1"/>
      <w:marLeft w:val="0"/>
      <w:marRight w:val="0"/>
      <w:marTop w:val="0"/>
      <w:marBottom w:val="0"/>
      <w:divBdr>
        <w:top w:val="none" w:sz="0" w:space="0" w:color="auto"/>
        <w:left w:val="none" w:sz="0" w:space="0" w:color="auto"/>
        <w:bottom w:val="none" w:sz="0" w:space="0" w:color="auto"/>
        <w:right w:val="none" w:sz="0" w:space="0" w:color="auto"/>
      </w:divBdr>
      <w:divsChild>
        <w:div w:id="475416373">
          <w:marLeft w:val="0"/>
          <w:marRight w:val="0"/>
          <w:marTop w:val="0"/>
          <w:marBottom w:val="0"/>
          <w:divBdr>
            <w:top w:val="none" w:sz="0" w:space="0" w:color="auto"/>
            <w:left w:val="none" w:sz="0" w:space="0" w:color="auto"/>
            <w:bottom w:val="none" w:sz="0" w:space="0" w:color="auto"/>
            <w:right w:val="none" w:sz="0" w:space="0" w:color="auto"/>
          </w:divBdr>
          <w:divsChild>
            <w:div w:id="660427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52874">
      <w:bodyDiv w:val="1"/>
      <w:marLeft w:val="0"/>
      <w:marRight w:val="0"/>
      <w:marTop w:val="0"/>
      <w:marBottom w:val="0"/>
      <w:divBdr>
        <w:top w:val="none" w:sz="0" w:space="0" w:color="auto"/>
        <w:left w:val="none" w:sz="0" w:space="0" w:color="auto"/>
        <w:bottom w:val="none" w:sz="0" w:space="0" w:color="auto"/>
        <w:right w:val="none" w:sz="0" w:space="0" w:color="auto"/>
      </w:divBdr>
    </w:div>
    <w:div w:id="1530989629">
      <w:bodyDiv w:val="1"/>
      <w:marLeft w:val="0"/>
      <w:marRight w:val="0"/>
      <w:marTop w:val="0"/>
      <w:marBottom w:val="0"/>
      <w:divBdr>
        <w:top w:val="none" w:sz="0" w:space="0" w:color="auto"/>
        <w:left w:val="none" w:sz="0" w:space="0" w:color="auto"/>
        <w:bottom w:val="none" w:sz="0" w:space="0" w:color="auto"/>
        <w:right w:val="none" w:sz="0" w:space="0" w:color="auto"/>
      </w:divBdr>
    </w:div>
    <w:div w:id="1530992286">
      <w:bodyDiv w:val="1"/>
      <w:marLeft w:val="0"/>
      <w:marRight w:val="0"/>
      <w:marTop w:val="0"/>
      <w:marBottom w:val="0"/>
      <w:divBdr>
        <w:top w:val="none" w:sz="0" w:space="0" w:color="auto"/>
        <w:left w:val="none" w:sz="0" w:space="0" w:color="auto"/>
        <w:bottom w:val="none" w:sz="0" w:space="0" w:color="auto"/>
        <w:right w:val="none" w:sz="0" w:space="0" w:color="auto"/>
      </w:divBdr>
    </w:div>
    <w:div w:id="1553276234">
      <w:bodyDiv w:val="1"/>
      <w:marLeft w:val="0"/>
      <w:marRight w:val="0"/>
      <w:marTop w:val="0"/>
      <w:marBottom w:val="0"/>
      <w:divBdr>
        <w:top w:val="none" w:sz="0" w:space="0" w:color="auto"/>
        <w:left w:val="none" w:sz="0" w:space="0" w:color="auto"/>
        <w:bottom w:val="none" w:sz="0" w:space="0" w:color="auto"/>
        <w:right w:val="none" w:sz="0" w:space="0" w:color="auto"/>
      </w:divBdr>
    </w:div>
    <w:div w:id="1577202869">
      <w:bodyDiv w:val="1"/>
      <w:marLeft w:val="0"/>
      <w:marRight w:val="0"/>
      <w:marTop w:val="0"/>
      <w:marBottom w:val="0"/>
      <w:divBdr>
        <w:top w:val="none" w:sz="0" w:space="0" w:color="auto"/>
        <w:left w:val="none" w:sz="0" w:space="0" w:color="auto"/>
        <w:bottom w:val="none" w:sz="0" w:space="0" w:color="auto"/>
        <w:right w:val="none" w:sz="0" w:space="0" w:color="auto"/>
      </w:divBdr>
    </w:div>
    <w:div w:id="1626157185">
      <w:bodyDiv w:val="1"/>
      <w:marLeft w:val="0"/>
      <w:marRight w:val="0"/>
      <w:marTop w:val="0"/>
      <w:marBottom w:val="0"/>
      <w:divBdr>
        <w:top w:val="none" w:sz="0" w:space="0" w:color="auto"/>
        <w:left w:val="none" w:sz="0" w:space="0" w:color="auto"/>
        <w:bottom w:val="none" w:sz="0" w:space="0" w:color="auto"/>
        <w:right w:val="none" w:sz="0" w:space="0" w:color="auto"/>
      </w:divBdr>
    </w:div>
    <w:div w:id="1655333626">
      <w:bodyDiv w:val="1"/>
      <w:marLeft w:val="0"/>
      <w:marRight w:val="0"/>
      <w:marTop w:val="0"/>
      <w:marBottom w:val="0"/>
      <w:divBdr>
        <w:top w:val="none" w:sz="0" w:space="0" w:color="auto"/>
        <w:left w:val="none" w:sz="0" w:space="0" w:color="auto"/>
        <w:bottom w:val="none" w:sz="0" w:space="0" w:color="auto"/>
        <w:right w:val="none" w:sz="0" w:space="0" w:color="auto"/>
      </w:divBdr>
    </w:div>
    <w:div w:id="1684287306">
      <w:bodyDiv w:val="1"/>
      <w:marLeft w:val="0"/>
      <w:marRight w:val="0"/>
      <w:marTop w:val="0"/>
      <w:marBottom w:val="0"/>
      <w:divBdr>
        <w:top w:val="none" w:sz="0" w:space="0" w:color="auto"/>
        <w:left w:val="none" w:sz="0" w:space="0" w:color="auto"/>
        <w:bottom w:val="none" w:sz="0" w:space="0" w:color="auto"/>
        <w:right w:val="none" w:sz="0" w:space="0" w:color="auto"/>
      </w:divBdr>
    </w:div>
    <w:div w:id="1685402318">
      <w:bodyDiv w:val="1"/>
      <w:marLeft w:val="0"/>
      <w:marRight w:val="0"/>
      <w:marTop w:val="0"/>
      <w:marBottom w:val="0"/>
      <w:divBdr>
        <w:top w:val="none" w:sz="0" w:space="0" w:color="auto"/>
        <w:left w:val="none" w:sz="0" w:space="0" w:color="auto"/>
        <w:bottom w:val="none" w:sz="0" w:space="0" w:color="auto"/>
        <w:right w:val="none" w:sz="0" w:space="0" w:color="auto"/>
      </w:divBdr>
    </w:div>
    <w:div w:id="1698658555">
      <w:bodyDiv w:val="1"/>
      <w:marLeft w:val="0"/>
      <w:marRight w:val="0"/>
      <w:marTop w:val="0"/>
      <w:marBottom w:val="0"/>
      <w:divBdr>
        <w:top w:val="none" w:sz="0" w:space="0" w:color="auto"/>
        <w:left w:val="none" w:sz="0" w:space="0" w:color="auto"/>
        <w:bottom w:val="none" w:sz="0" w:space="0" w:color="auto"/>
        <w:right w:val="none" w:sz="0" w:space="0" w:color="auto"/>
      </w:divBdr>
    </w:div>
    <w:div w:id="1701465358">
      <w:bodyDiv w:val="1"/>
      <w:marLeft w:val="0"/>
      <w:marRight w:val="0"/>
      <w:marTop w:val="0"/>
      <w:marBottom w:val="0"/>
      <w:divBdr>
        <w:top w:val="none" w:sz="0" w:space="0" w:color="auto"/>
        <w:left w:val="none" w:sz="0" w:space="0" w:color="auto"/>
        <w:bottom w:val="none" w:sz="0" w:space="0" w:color="auto"/>
        <w:right w:val="none" w:sz="0" w:space="0" w:color="auto"/>
      </w:divBdr>
      <w:divsChild>
        <w:div w:id="1232808919">
          <w:marLeft w:val="0"/>
          <w:marRight w:val="0"/>
          <w:marTop w:val="0"/>
          <w:marBottom w:val="0"/>
          <w:divBdr>
            <w:top w:val="none" w:sz="0" w:space="0" w:color="auto"/>
            <w:left w:val="none" w:sz="0" w:space="0" w:color="auto"/>
            <w:bottom w:val="none" w:sz="0" w:space="0" w:color="auto"/>
            <w:right w:val="none" w:sz="0" w:space="0" w:color="auto"/>
          </w:divBdr>
          <w:divsChild>
            <w:div w:id="41636178">
              <w:marLeft w:val="0"/>
              <w:marRight w:val="0"/>
              <w:marTop w:val="0"/>
              <w:marBottom w:val="0"/>
              <w:divBdr>
                <w:top w:val="none" w:sz="0" w:space="0" w:color="auto"/>
                <w:left w:val="none" w:sz="0" w:space="0" w:color="auto"/>
                <w:bottom w:val="none" w:sz="0" w:space="0" w:color="auto"/>
                <w:right w:val="none" w:sz="0" w:space="0" w:color="auto"/>
              </w:divBdr>
            </w:div>
            <w:div w:id="98992040">
              <w:marLeft w:val="0"/>
              <w:marRight w:val="0"/>
              <w:marTop w:val="0"/>
              <w:marBottom w:val="0"/>
              <w:divBdr>
                <w:top w:val="none" w:sz="0" w:space="0" w:color="auto"/>
                <w:left w:val="none" w:sz="0" w:space="0" w:color="auto"/>
                <w:bottom w:val="none" w:sz="0" w:space="0" w:color="auto"/>
                <w:right w:val="none" w:sz="0" w:space="0" w:color="auto"/>
              </w:divBdr>
            </w:div>
            <w:div w:id="150029067">
              <w:marLeft w:val="0"/>
              <w:marRight w:val="0"/>
              <w:marTop w:val="0"/>
              <w:marBottom w:val="0"/>
              <w:divBdr>
                <w:top w:val="none" w:sz="0" w:space="0" w:color="auto"/>
                <w:left w:val="none" w:sz="0" w:space="0" w:color="auto"/>
                <w:bottom w:val="none" w:sz="0" w:space="0" w:color="auto"/>
                <w:right w:val="none" w:sz="0" w:space="0" w:color="auto"/>
              </w:divBdr>
            </w:div>
            <w:div w:id="204296762">
              <w:marLeft w:val="0"/>
              <w:marRight w:val="0"/>
              <w:marTop w:val="0"/>
              <w:marBottom w:val="0"/>
              <w:divBdr>
                <w:top w:val="none" w:sz="0" w:space="0" w:color="auto"/>
                <w:left w:val="none" w:sz="0" w:space="0" w:color="auto"/>
                <w:bottom w:val="none" w:sz="0" w:space="0" w:color="auto"/>
                <w:right w:val="none" w:sz="0" w:space="0" w:color="auto"/>
              </w:divBdr>
            </w:div>
            <w:div w:id="319966720">
              <w:marLeft w:val="0"/>
              <w:marRight w:val="0"/>
              <w:marTop w:val="0"/>
              <w:marBottom w:val="0"/>
              <w:divBdr>
                <w:top w:val="none" w:sz="0" w:space="0" w:color="auto"/>
                <w:left w:val="none" w:sz="0" w:space="0" w:color="auto"/>
                <w:bottom w:val="none" w:sz="0" w:space="0" w:color="auto"/>
                <w:right w:val="none" w:sz="0" w:space="0" w:color="auto"/>
              </w:divBdr>
            </w:div>
            <w:div w:id="437919581">
              <w:marLeft w:val="0"/>
              <w:marRight w:val="0"/>
              <w:marTop w:val="0"/>
              <w:marBottom w:val="0"/>
              <w:divBdr>
                <w:top w:val="none" w:sz="0" w:space="0" w:color="auto"/>
                <w:left w:val="none" w:sz="0" w:space="0" w:color="auto"/>
                <w:bottom w:val="none" w:sz="0" w:space="0" w:color="auto"/>
                <w:right w:val="none" w:sz="0" w:space="0" w:color="auto"/>
              </w:divBdr>
            </w:div>
            <w:div w:id="514462229">
              <w:marLeft w:val="0"/>
              <w:marRight w:val="0"/>
              <w:marTop w:val="0"/>
              <w:marBottom w:val="0"/>
              <w:divBdr>
                <w:top w:val="none" w:sz="0" w:space="0" w:color="auto"/>
                <w:left w:val="none" w:sz="0" w:space="0" w:color="auto"/>
                <w:bottom w:val="none" w:sz="0" w:space="0" w:color="auto"/>
                <w:right w:val="none" w:sz="0" w:space="0" w:color="auto"/>
              </w:divBdr>
            </w:div>
            <w:div w:id="527260862">
              <w:marLeft w:val="0"/>
              <w:marRight w:val="0"/>
              <w:marTop w:val="0"/>
              <w:marBottom w:val="0"/>
              <w:divBdr>
                <w:top w:val="none" w:sz="0" w:space="0" w:color="auto"/>
                <w:left w:val="none" w:sz="0" w:space="0" w:color="auto"/>
                <w:bottom w:val="none" w:sz="0" w:space="0" w:color="auto"/>
                <w:right w:val="none" w:sz="0" w:space="0" w:color="auto"/>
              </w:divBdr>
            </w:div>
            <w:div w:id="570043143">
              <w:marLeft w:val="0"/>
              <w:marRight w:val="0"/>
              <w:marTop w:val="0"/>
              <w:marBottom w:val="0"/>
              <w:divBdr>
                <w:top w:val="none" w:sz="0" w:space="0" w:color="auto"/>
                <w:left w:val="none" w:sz="0" w:space="0" w:color="auto"/>
                <w:bottom w:val="none" w:sz="0" w:space="0" w:color="auto"/>
                <w:right w:val="none" w:sz="0" w:space="0" w:color="auto"/>
              </w:divBdr>
            </w:div>
            <w:div w:id="701439768">
              <w:marLeft w:val="0"/>
              <w:marRight w:val="0"/>
              <w:marTop w:val="0"/>
              <w:marBottom w:val="0"/>
              <w:divBdr>
                <w:top w:val="none" w:sz="0" w:space="0" w:color="auto"/>
                <w:left w:val="none" w:sz="0" w:space="0" w:color="auto"/>
                <w:bottom w:val="none" w:sz="0" w:space="0" w:color="auto"/>
                <w:right w:val="none" w:sz="0" w:space="0" w:color="auto"/>
              </w:divBdr>
            </w:div>
            <w:div w:id="813331607">
              <w:marLeft w:val="0"/>
              <w:marRight w:val="0"/>
              <w:marTop w:val="0"/>
              <w:marBottom w:val="0"/>
              <w:divBdr>
                <w:top w:val="none" w:sz="0" w:space="0" w:color="auto"/>
                <w:left w:val="none" w:sz="0" w:space="0" w:color="auto"/>
                <w:bottom w:val="none" w:sz="0" w:space="0" w:color="auto"/>
                <w:right w:val="none" w:sz="0" w:space="0" w:color="auto"/>
              </w:divBdr>
            </w:div>
            <w:div w:id="879973997">
              <w:marLeft w:val="0"/>
              <w:marRight w:val="0"/>
              <w:marTop w:val="0"/>
              <w:marBottom w:val="0"/>
              <w:divBdr>
                <w:top w:val="none" w:sz="0" w:space="0" w:color="auto"/>
                <w:left w:val="none" w:sz="0" w:space="0" w:color="auto"/>
                <w:bottom w:val="none" w:sz="0" w:space="0" w:color="auto"/>
                <w:right w:val="none" w:sz="0" w:space="0" w:color="auto"/>
              </w:divBdr>
            </w:div>
            <w:div w:id="1000742033">
              <w:marLeft w:val="0"/>
              <w:marRight w:val="0"/>
              <w:marTop w:val="0"/>
              <w:marBottom w:val="0"/>
              <w:divBdr>
                <w:top w:val="none" w:sz="0" w:space="0" w:color="auto"/>
                <w:left w:val="none" w:sz="0" w:space="0" w:color="auto"/>
                <w:bottom w:val="none" w:sz="0" w:space="0" w:color="auto"/>
                <w:right w:val="none" w:sz="0" w:space="0" w:color="auto"/>
              </w:divBdr>
            </w:div>
            <w:div w:id="1283263990">
              <w:marLeft w:val="0"/>
              <w:marRight w:val="0"/>
              <w:marTop w:val="0"/>
              <w:marBottom w:val="0"/>
              <w:divBdr>
                <w:top w:val="none" w:sz="0" w:space="0" w:color="auto"/>
                <w:left w:val="none" w:sz="0" w:space="0" w:color="auto"/>
                <w:bottom w:val="none" w:sz="0" w:space="0" w:color="auto"/>
                <w:right w:val="none" w:sz="0" w:space="0" w:color="auto"/>
              </w:divBdr>
            </w:div>
            <w:div w:id="1367411104">
              <w:marLeft w:val="0"/>
              <w:marRight w:val="0"/>
              <w:marTop w:val="0"/>
              <w:marBottom w:val="0"/>
              <w:divBdr>
                <w:top w:val="none" w:sz="0" w:space="0" w:color="auto"/>
                <w:left w:val="none" w:sz="0" w:space="0" w:color="auto"/>
                <w:bottom w:val="none" w:sz="0" w:space="0" w:color="auto"/>
                <w:right w:val="none" w:sz="0" w:space="0" w:color="auto"/>
              </w:divBdr>
            </w:div>
            <w:div w:id="1523589758">
              <w:marLeft w:val="0"/>
              <w:marRight w:val="0"/>
              <w:marTop w:val="0"/>
              <w:marBottom w:val="0"/>
              <w:divBdr>
                <w:top w:val="none" w:sz="0" w:space="0" w:color="auto"/>
                <w:left w:val="none" w:sz="0" w:space="0" w:color="auto"/>
                <w:bottom w:val="none" w:sz="0" w:space="0" w:color="auto"/>
                <w:right w:val="none" w:sz="0" w:space="0" w:color="auto"/>
              </w:divBdr>
            </w:div>
            <w:div w:id="1628052249">
              <w:marLeft w:val="0"/>
              <w:marRight w:val="0"/>
              <w:marTop w:val="0"/>
              <w:marBottom w:val="0"/>
              <w:divBdr>
                <w:top w:val="none" w:sz="0" w:space="0" w:color="auto"/>
                <w:left w:val="none" w:sz="0" w:space="0" w:color="auto"/>
                <w:bottom w:val="none" w:sz="0" w:space="0" w:color="auto"/>
                <w:right w:val="none" w:sz="0" w:space="0" w:color="auto"/>
              </w:divBdr>
            </w:div>
            <w:div w:id="1629775386">
              <w:marLeft w:val="0"/>
              <w:marRight w:val="0"/>
              <w:marTop w:val="0"/>
              <w:marBottom w:val="0"/>
              <w:divBdr>
                <w:top w:val="none" w:sz="0" w:space="0" w:color="auto"/>
                <w:left w:val="none" w:sz="0" w:space="0" w:color="auto"/>
                <w:bottom w:val="none" w:sz="0" w:space="0" w:color="auto"/>
                <w:right w:val="none" w:sz="0" w:space="0" w:color="auto"/>
              </w:divBdr>
            </w:div>
            <w:div w:id="1724476026">
              <w:marLeft w:val="0"/>
              <w:marRight w:val="0"/>
              <w:marTop w:val="0"/>
              <w:marBottom w:val="0"/>
              <w:divBdr>
                <w:top w:val="none" w:sz="0" w:space="0" w:color="auto"/>
                <w:left w:val="none" w:sz="0" w:space="0" w:color="auto"/>
                <w:bottom w:val="none" w:sz="0" w:space="0" w:color="auto"/>
                <w:right w:val="none" w:sz="0" w:space="0" w:color="auto"/>
              </w:divBdr>
            </w:div>
            <w:div w:id="1837571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554138">
      <w:bodyDiv w:val="1"/>
      <w:marLeft w:val="0"/>
      <w:marRight w:val="0"/>
      <w:marTop w:val="0"/>
      <w:marBottom w:val="0"/>
      <w:divBdr>
        <w:top w:val="none" w:sz="0" w:space="0" w:color="auto"/>
        <w:left w:val="none" w:sz="0" w:space="0" w:color="auto"/>
        <w:bottom w:val="none" w:sz="0" w:space="0" w:color="auto"/>
        <w:right w:val="none" w:sz="0" w:space="0" w:color="auto"/>
      </w:divBdr>
    </w:div>
    <w:div w:id="1724985678">
      <w:bodyDiv w:val="1"/>
      <w:marLeft w:val="0"/>
      <w:marRight w:val="0"/>
      <w:marTop w:val="0"/>
      <w:marBottom w:val="0"/>
      <w:divBdr>
        <w:top w:val="none" w:sz="0" w:space="0" w:color="auto"/>
        <w:left w:val="none" w:sz="0" w:space="0" w:color="auto"/>
        <w:bottom w:val="none" w:sz="0" w:space="0" w:color="auto"/>
        <w:right w:val="none" w:sz="0" w:space="0" w:color="auto"/>
      </w:divBdr>
    </w:div>
    <w:div w:id="1813250173">
      <w:bodyDiv w:val="1"/>
      <w:marLeft w:val="0"/>
      <w:marRight w:val="0"/>
      <w:marTop w:val="0"/>
      <w:marBottom w:val="0"/>
      <w:divBdr>
        <w:top w:val="none" w:sz="0" w:space="0" w:color="auto"/>
        <w:left w:val="none" w:sz="0" w:space="0" w:color="auto"/>
        <w:bottom w:val="none" w:sz="0" w:space="0" w:color="auto"/>
        <w:right w:val="none" w:sz="0" w:space="0" w:color="auto"/>
      </w:divBdr>
    </w:div>
    <w:div w:id="1814103618">
      <w:bodyDiv w:val="1"/>
      <w:marLeft w:val="0"/>
      <w:marRight w:val="0"/>
      <w:marTop w:val="0"/>
      <w:marBottom w:val="0"/>
      <w:divBdr>
        <w:top w:val="none" w:sz="0" w:space="0" w:color="auto"/>
        <w:left w:val="none" w:sz="0" w:space="0" w:color="auto"/>
        <w:bottom w:val="none" w:sz="0" w:space="0" w:color="auto"/>
        <w:right w:val="none" w:sz="0" w:space="0" w:color="auto"/>
      </w:divBdr>
    </w:div>
    <w:div w:id="1918663442">
      <w:bodyDiv w:val="1"/>
      <w:marLeft w:val="0"/>
      <w:marRight w:val="0"/>
      <w:marTop w:val="0"/>
      <w:marBottom w:val="0"/>
      <w:divBdr>
        <w:top w:val="none" w:sz="0" w:space="0" w:color="auto"/>
        <w:left w:val="none" w:sz="0" w:space="0" w:color="auto"/>
        <w:bottom w:val="none" w:sz="0" w:space="0" w:color="auto"/>
        <w:right w:val="none" w:sz="0" w:space="0" w:color="auto"/>
      </w:divBdr>
    </w:div>
    <w:div w:id="1924678935">
      <w:bodyDiv w:val="1"/>
      <w:marLeft w:val="0"/>
      <w:marRight w:val="0"/>
      <w:marTop w:val="0"/>
      <w:marBottom w:val="0"/>
      <w:divBdr>
        <w:top w:val="none" w:sz="0" w:space="0" w:color="auto"/>
        <w:left w:val="none" w:sz="0" w:space="0" w:color="auto"/>
        <w:bottom w:val="none" w:sz="0" w:space="0" w:color="auto"/>
        <w:right w:val="none" w:sz="0" w:space="0" w:color="auto"/>
      </w:divBdr>
    </w:div>
    <w:div w:id="1935282857">
      <w:bodyDiv w:val="1"/>
      <w:marLeft w:val="0"/>
      <w:marRight w:val="0"/>
      <w:marTop w:val="0"/>
      <w:marBottom w:val="0"/>
      <w:divBdr>
        <w:top w:val="none" w:sz="0" w:space="0" w:color="auto"/>
        <w:left w:val="none" w:sz="0" w:space="0" w:color="auto"/>
        <w:bottom w:val="none" w:sz="0" w:space="0" w:color="auto"/>
        <w:right w:val="none" w:sz="0" w:space="0" w:color="auto"/>
      </w:divBdr>
      <w:divsChild>
        <w:div w:id="330761853">
          <w:marLeft w:val="0"/>
          <w:marRight w:val="0"/>
          <w:marTop w:val="0"/>
          <w:marBottom w:val="0"/>
          <w:divBdr>
            <w:top w:val="none" w:sz="0" w:space="0" w:color="auto"/>
            <w:left w:val="none" w:sz="0" w:space="0" w:color="auto"/>
            <w:bottom w:val="none" w:sz="0" w:space="0" w:color="auto"/>
            <w:right w:val="none" w:sz="0" w:space="0" w:color="auto"/>
          </w:divBdr>
        </w:div>
      </w:divsChild>
    </w:div>
    <w:div w:id="1938632940">
      <w:bodyDiv w:val="1"/>
      <w:marLeft w:val="0"/>
      <w:marRight w:val="0"/>
      <w:marTop w:val="0"/>
      <w:marBottom w:val="0"/>
      <w:divBdr>
        <w:top w:val="none" w:sz="0" w:space="0" w:color="auto"/>
        <w:left w:val="none" w:sz="0" w:space="0" w:color="auto"/>
        <w:bottom w:val="none" w:sz="0" w:space="0" w:color="auto"/>
        <w:right w:val="none" w:sz="0" w:space="0" w:color="auto"/>
      </w:divBdr>
    </w:div>
    <w:div w:id="1956403938">
      <w:bodyDiv w:val="1"/>
      <w:marLeft w:val="0"/>
      <w:marRight w:val="0"/>
      <w:marTop w:val="0"/>
      <w:marBottom w:val="0"/>
      <w:divBdr>
        <w:top w:val="none" w:sz="0" w:space="0" w:color="auto"/>
        <w:left w:val="none" w:sz="0" w:space="0" w:color="auto"/>
        <w:bottom w:val="none" w:sz="0" w:space="0" w:color="auto"/>
        <w:right w:val="none" w:sz="0" w:space="0" w:color="auto"/>
      </w:divBdr>
    </w:div>
    <w:div w:id="2057848426">
      <w:bodyDiv w:val="1"/>
      <w:marLeft w:val="0"/>
      <w:marRight w:val="0"/>
      <w:marTop w:val="0"/>
      <w:marBottom w:val="0"/>
      <w:divBdr>
        <w:top w:val="none" w:sz="0" w:space="0" w:color="auto"/>
        <w:left w:val="none" w:sz="0" w:space="0" w:color="auto"/>
        <w:bottom w:val="none" w:sz="0" w:space="0" w:color="auto"/>
        <w:right w:val="none" w:sz="0" w:space="0" w:color="auto"/>
      </w:divBdr>
    </w:div>
    <w:div w:id="2123107310">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jpeg"/><Relationship Id="rId42" Type="http://schemas.openxmlformats.org/officeDocument/2006/relationships/image" Target="media/image30.png"/><Relationship Id="rId47" Type="http://schemas.openxmlformats.org/officeDocument/2006/relationships/image" Target="media/image35.png"/><Relationship Id="rId63" Type="http://schemas.microsoft.com/office/2016/09/relationships/commentsIds" Target="commentsIds.xml"/><Relationship Id="rId68"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5.png"/><Relationship Id="rId66" Type="http://schemas.openxmlformats.org/officeDocument/2006/relationships/image" Target="media/image49.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comments" Target="comments.xml"/><Relationship Id="rId19" Type="http://schemas.openxmlformats.org/officeDocument/2006/relationships/image" Target="media/image7.png"/><Relationship Id="rId14" Type="http://schemas.openxmlformats.org/officeDocument/2006/relationships/footer" Target="footer2.xm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https://images.jazelc.com/uploads/futurefordofsacramento-m2en/2023-Ford-Escape-Active-Model-Left-2.jpg" TargetMode="External"/><Relationship Id="rId64" Type="http://schemas.microsoft.com/office/2018/08/relationships/commentsExtensible" Target="commentsExtensible.xml"/><Relationship Id="rId69" Type="http://schemas.openxmlformats.org/officeDocument/2006/relationships/hyperlink" Target="https://queensuca.sharepoint.com/:x:/r/teams/GROUP-QHDTBoring/Shared%20Documents/General/1.Working_Files/Boring_Budget.xlsx?d=w61771e05e14a45f5b45e7ea5b84cc979&amp;csf=1&amp;web=1&amp;e=3FRBMb" TargetMode="Externa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jpeg"/><Relationship Id="rId59" Type="http://schemas.openxmlformats.org/officeDocument/2006/relationships/image" Target="media/image46.png"/><Relationship Id="rId67" Type="http://schemas.openxmlformats.org/officeDocument/2006/relationships/image" Target="media/image50.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microsoft.com/office/2011/relationships/commentsExtended" Target="commentsExtended.xml"/><Relationship Id="rId70" Type="http://schemas.openxmlformats.org/officeDocument/2006/relationships/image" Target="media/image52.png"/><Relationship Id="rId75"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4.jpe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7.jpeg"/><Relationship Id="rId65" Type="http://schemas.openxmlformats.org/officeDocument/2006/relationships/image" Target="media/image48.png"/><Relationship Id="rId73"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jpeg"/><Relationship Id="rId7" Type="http://schemas.openxmlformats.org/officeDocument/2006/relationships/settings" Target="settings.xml"/><Relationship Id="rId71" Type="http://schemas.openxmlformats.org/officeDocument/2006/relationships/image" Target="media/image53.png"/></Relationships>
</file>

<file path=word/_rels/header1.xml.rels><?xml version="1.0" encoding="UTF-8" standalone="yes"?>
<Relationships xmlns="http://schemas.openxmlformats.org/package/2006/relationships"><Relationship Id="rId2" Type="http://schemas.openxmlformats.org/officeDocument/2006/relationships/image" Target="media/image3.jp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F5C87CA9A4F414E9879566D1D4B3608" ma:contentTypeVersion="3" ma:contentTypeDescription="Create a new document." ma:contentTypeScope="" ma:versionID="109b85040161ff8586c44fd69f6f531d">
  <xsd:schema xmlns:xsd="http://www.w3.org/2001/XMLSchema" xmlns:xs="http://www.w3.org/2001/XMLSchema" xmlns:p="http://schemas.microsoft.com/office/2006/metadata/properties" xmlns:ns2="ceb6ee6e-2365-4bbf-8d5a-a24b29836ecc" targetNamespace="http://schemas.microsoft.com/office/2006/metadata/properties" ma:root="true" ma:fieldsID="9f9ed3069c67f88108691419ee3cf920" ns2:_="">
    <xsd:import namespace="ceb6ee6e-2365-4bbf-8d5a-a24b29836ecc"/>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eb6ee6e-2365-4bbf-8d5a-a24b29836ec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19F54E8-D887-4BEB-A259-23C389E69995}">
  <ds:schemaRefs>
    <ds:schemaRef ds:uri="http://schemas.openxmlformats.org/officeDocument/2006/bibliography"/>
  </ds:schemaRefs>
</ds:datastoreItem>
</file>

<file path=customXml/itemProps2.xml><?xml version="1.0" encoding="utf-8"?>
<ds:datastoreItem xmlns:ds="http://schemas.openxmlformats.org/officeDocument/2006/customXml" ds:itemID="{F0989E09-A909-43B8-8B8F-13B8FCD5112B}"/>
</file>

<file path=customXml/itemProps3.xml><?xml version="1.0" encoding="utf-8"?>
<ds:datastoreItem xmlns:ds="http://schemas.openxmlformats.org/officeDocument/2006/customXml" ds:itemID="{0083A7D9-B7B1-452E-BEE8-ED5168AC2A81}">
  <ds:schemaRefs>
    <ds:schemaRef ds:uri="http://schemas.microsoft.com/office/2006/metadata/properties"/>
    <ds:schemaRef ds:uri="http://schemas.microsoft.com/office/infopath/2007/PartnerControls"/>
    <ds:schemaRef ds:uri="712b15cd-b253-4cf2-aed4-594e5a8495e4"/>
    <ds:schemaRef ds:uri="7e488a7a-68ea-4bc1-80ab-c9f02287e24e"/>
  </ds:schemaRefs>
</ds:datastoreItem>
</file>

<file path=customXml/itemProps4.xml><?xml version="1.0" encoding="utf-8"?>
<ds:datastoreItem xmlns:ds="http://schemas.openxmlformats.org/officeDocument/2006/customXml" ds:itemID="{B46689EA-AB61-473D-8F3D-F9F4D5A351B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65</Pages>
  <Words>15901</Words>
  <Characters>90637</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106326</CharactersWithSpaces>
  <SharedDoc>false</SharedDoc>
  <HLinks>
    <vt:vector size="738" baseType="variant">
      <vt:variant>
        <vt:i4>1441813</vt:i4>
      </vt:variant>
      <vt:variant>
        <vt:i4>876</vt:i4>
      </vt:variant>
      <vt:variant>
        <vt:i4>0</vt:i4>
      </vt:variant>
      <vt:variant>
        <vt:i4>5</vt:i4>
      </vt:variant>
      <vt:variant>
        <vt:lpwstr>https://queensuca.sharepoint.com/:x:/r/teams/GROUP-QHDTBoring/Shared Documents/General/1.Working_Files/Boring_Budget.xlsx?d=w61771e05e14a45f5b45e7ea5b84cc979&amp;csf=1&amp;web=1&amp;e=3FRBMb</vt:lpwstr>
      </vt:variant>
      <vt:variant>
        <vt:lpwstr/>
      </vt:variant>
      <vt:variant>
        <vt:i4>3539005</vt:i4>
      </vt:variant>
      <vt:variant>
        <vt:i4>765</vt:i4>
      </vt:variant>
      <vt:variant>
        <vt:i4>0</vt:i4>
      </vt:variant>
      <vt:variant>
        <vt:i4>5</vt:i4>
      </vt:variant>
      <vt:variant>
        <vt:lpwstr>https://www.mcmaster.com/products/worm-screws/speed-ratio~18-1/component~gear/</vt:lpwstr>
      </vt:variant>
      <vt:variant>
        <vt:lpwstr/>
      </vt:variant>
      <vt:variant>
        <vt:i4>1441844</vt:i4>
      </vt:variant>
      <vt:variant>
        <vt:i4>692</vt:i4>
      </vt:variant>
      <vt:variant>
        <vt:i4>0</vt:i4>
      </vt:variant>
      <vt:variant>
        <vt:i4>5</vt:i4>
      </vt:variant>
      <vt:variant>
        <vt:lpwstr/>
      </vt:variant>
      <vt:variant>
        <vt:lpwstr>_Toc183846274</vt:lpwstr>
      </vt:variant>
      <vt:variant>
        <vt:i4>1441844</vt:i4>
      </vt:variant>
      <vt:variant>
        <vt:i4>686</vt:i4>
      </vt:variant>
      <vt:variant>
        <vt:i4>0</vt:i4>
      </vt:variant>
      <vt:variant>
        <vt:i4>5</vt:i4>
      </vt:variant>
      <vt:variant>
        <vt:lpwstr/>
      </vt:variant>
      <vt:variant>
        <vt:lpwstr>_Toc183846273</vt:lpwstr>
      </vt:variant>
      <vt:variant>
        <vt:i4>1441844</vt:i4>
      </vt:variant>
      <vt:variant>
        <vt:i4>680</vt:i4>
      </vt:variant>
      <vt:variant>
        <vt:i4>0</vt:i4>
      </vt:variant>
      <vt:variant>
        <vt:i4>5</vt:i4>
      </vt:variant>
      <vt:variant>
        <vt:lpwstr/>
      </vt:variant>
      <vt:variant>
        <vt:lpwstr>_Toc183846272</vt:lpwstr>
      </vt:variant>
      <vt:variant>
        <vt:i4>1441844</vt:i4>
      </vt:variant>
      <vt:variant>
        <vt:i4>674</vt:i4>
      </vt:variant>
      <vt:variant>
        <vt:i4>0</vt:i4>
      </vt:variant>
      <vt:variant>
        <vt:i4>5</vt:i4>
      </vt:variant>
      <vt:variant>
        <vt:lpwstr/>
      </vt:variant>
      <vt:variant>
        <vt:lpwstr>_Toc183846271</vt:lpwstr>
      </vt:variant>
      <vt:variant>
        <vt:i4>1441844</vt:i4>
      </vt:variant>
      <vt:variant>
        <vt:i4>668</vt:i4>
      </vt:variant>
      <vt:variant>
        <vt:i4>0</vt:i4>
      </vt:variant>
      <vt:variant>
        <vt:i4>5</vt:i4>
      </vt:variant>
      <vt:variant>
        <vt:lpwstr/>
      </vt:variant>
      <vt:variant>
        <vt:lpwstr>_Toc183846270</vt:lpwstr>
      </vt:variant>
      <vt:variant>
        <vt:i4>1507380</vt:i4>
      </vt:variant>
      <vt:variant>
        <vt:i4>662</vt:i4>
      </vt:variant>
      <vt:variant>
        <vt:i4>0</vt:i4>
      </vt:variant>
      <vt:variant>
        <vt:i4>5</vt:i4>
      </vt:variant>
      <vt:variant>
        <vt:lpwstr/>
      </vt:variant>
      <vt:variant>
        <vt:lpwstr>_Toc183846269</vt:lpwstr>
      </vt:variant>
      <vt:variant>
        <vt:i4>1507380</vt:i4>
      </vt:variant>
      <vt:variant>
        <vt:i4>656</vt:i4>
      </vt:variant>
      <vt:variant>
        <vt:i4>0</vt:i4>
      </vt:variant>
      <vt:variant>
        <vt:i4>5</vt:i4>
      </vt:variant>
      <vt:variant>
        <vt:lpwstr/>
      </vt:variant>
      <vt:variant>
        <vt:lpwstr>_Toc183846268</vt:lpwstr>
      </vt:variant>
      <vt:variant>
        <vt:i4>1507380</vt:i4>
      </vt:variant>
      <vt:variant>
        <vt:i4>650</vt:i4>
      </vt:variant>
      <vt:variant>
        <vt:i4>0</vt:i4>
      </vt:variant>
      <vt:variant>
        <vt:i4>5</vt:i4>
      </vt:variant>
      <vt:variant>
        <vt:lpwstr/>
      </vt:variant>
      <vt:variant>
        <vt:lpwstr>_Toc183846267</vt:lpwstr>
      </vt:variant>
      <vt:variant>
        <vt:i4>1507380</vt:i4>
      </vt:variant>
      <vt:variant>
        <vt:i4>644</vt:i4>
      </vt:variant>
      <vt:variant>
        <vt:i4>0</vt:i4>
      </vt:variant>
      <vt:variant>
        <vt:i4>5</vt:i4>
      </vt:variant>
      <vt:variant>
        <vt:lpwstr/>
      </vt:variant>
      <vt:variant>
        <vt:lpwstr>_Toc183846266</vt:lpwstr>
      </vt:variant>
      <vt:variant>
        <vt:i4>1507380</vt:i4>
      </vt:variant>
      <vt:variant>
        <vt:i4>638</vt:i4>
      </vt:variant>
      <vt:variant>
        <vt:i4>0</vt:i4>
      </vt:variant>
      <vt:variant>
        <vt:i4>5</vt:i4>
      </vt:variant>
      <vt:variant>
        <vt:lpwstr/>
      </vt:variant>
      <vt:variant>
        <vt:lpwstr>_Toc183846265</vt:lpwstr>
      </vt:variant>
      <vt:variant>
        <vt:i4>1507380</vt:i4>
      </vt:variant>
      <vt:variant>
        <vt:i4>632</vt:i4>
      </vt:variant>
      <vt:variant>
        <vt:i4>0</vt:i4>
      </vt:variant>
      <vt:variant>
        <vt:i4>5</vt:i4>
      </vt:variant>
      <vt:variant>
        <vt:lpwstr/>
      </vt:variant>
      <vt:variant>
        <vt:lpwstr>_Toc183846264</vt:lpwstr>
      </vt:variant>
      <vt:variant>
        <vt:i4>1507380</vt:i4>
      </vt:variant>
      <vt:variant>
        <vt:i4>626</vt:i4>
      </vt:variant>
      <vt:variant>
        <vt:i4>0</vt:i4>
      </vt:variant>
      <vt:variant>
        <vt:i4>5</vt:i4>
      </vt:variant>
      <vt:variant>
        <vt:lpwstr/>
      </vt:variant>
      <vt:variant>
        <vt:lpwstr>_Toc183846263</vt:lpwstr>
      </vt:variant>
      <vt:variant>
        <vt:i4>1507380</vt:i4>
      </vt:variant>
      <vt:variant>
        <vt:i4>620</vt:i4>
      </vt:variant>
      <vt:variant>
        <vt:i4>0</vt:i4>
      </vt:variant>
      <vt:variant>
        <vt:i4>5</vt:i4>
      </vt:variant>
      <vt:variant>
        <vt:lpwstr/>
      </vt:variant>
      <vt:variant>
        <vt:lpwstr>_Toc183846262</vt:lpwstr>
      </vt:variant>
      <vt:variant>
        <vt:i4>1441847</vt:i4>
      </vt:variant>
      <vt:variant>
        <vt:i4>611</vt:i4>
      </vt:variant>
      <vt:variant>
        <vt:i4>0</vt:i4>
      </vt:variant>
      <vt:variant>
        <vt:i4>5</vt:i4>
      </vt:variant>
      <vt:variant>
        <vt:lpwstr/>
      </vt:variant>
      <vt:variant>
        <vt:lpwstr>_Toc183846171</vt:lpwstr>
      </vt:variant>
      <vt:variant>
        <vt:i4>1441847</vt:i4>
      </vt:variant>
      <vt:variant>
        <vt:i4>605</vt:i4>
      </vt:variant>
      <vt:variant>
        <vt:i4>0</vt:i4>
      </vt:variant>
      <vt:variant>
        <vt:i4>5</vt:i4>
      </vt:variant>
      <vt:variant>
        <vt:lpwstr/>
      </vt:variant>
      <vt:variant>
        <vt:lpwstr>_Toc183846170</vt:lpwstr>
      </vt:variant>
      <vt:variant>
        <vt:i4>1507383</vt:i4>
      </vt:variant>
      <vt:variant>
        <vt:i4>599</vt:i4>
      </vt:variant>
      <vt:variant>
        <vt:i4>0</vt:i4>
      </vt:variant>
      <vt:variant>
        <vt:i4>5</vt:i4>
      </vt:variant>
      <vt:variant>
        <vt:lpwstr/>
      </vt:variant>
      <vt:variant>
        <vt:lpwstr>_Toc183846169</vt:lpwstr>
      </vt:variant>
      <vt:variant>
        <vt:i4>1507383</vt:i4>
      </vt:variant>
      <vt:variant>
        <vt:i4>593</vt:i4>
      </vt:variant>
      <vt:variant>
        <vt:i4>0</vt:i4>
      </vt:variant>
      <vt:variant>
        <vt:i4>5</vt:i4>
      </vt:variant>
      <vt:variant>
        <vt:lpwstr/>
      </vt:variant>
      <vt:variant>
        <vt:lpwstr>_Toc183846168</vt:lpwstr>
      </vt:variant>
      <vt:variant>
        <vt:i4>1507383</vt:i4>
      </vt:variant>
      <vt:variant>
        <vt:i4>587</vt:i4>
      </vt:variant>
      <vt:variant>
        <vt:i4>0</vt:i4>
      </vt:variant>
      <vt:variant>
        <vt:i4>5</vt:i4>
      </vt:variant>
      <vt:variant>
        <vt:lpwstr/>
      </vt:variant>
      <vt:variant>
        <vt:lpwstr>_Toc183846167</vt:lpwstr>
      </vt:variant>
      <vt:variant>
        <vt:i4>1507383</vt:i4>
      </vt:variant>
      <vt:variant>
        <vt:i4>581</vt:i4>
      </vt:variant>
      <vt:variant>
        <vt:i4>0</vt:i4>
      </vt:variant>
      <vt:variant>
        <vt:i4>5</vt:i4>
      </vt:variant>
      <vt:variant>
        <vt:lpwstr/>
      </vt:variant>
      <vt:variant>
        <vt:lpwstr>_Toc183846166</vt:lpwstr>
      </vt:variant>
      <vt:variant>
        <vt:i4>1507383</vt:i4>
      </vt:variant>
      <vt:variant>
        <vt:i4>575</vt:i4>
      </vt:variant>
      <vt:variant>
        <vt:i4>0</vt:i4>
      </vt:variant>
      <vt:variant>
        <vt:i4>5</vt:i4>
      </vt:variant>
      <vt:variant>
        <vt:lpwstr/>
      </vt:variant>
      <vt:variant>
        <vt:lpwstr>_Toc183846165</vt:lpwstr>
      </vt:variant>
      <vt:variant>
        <vt:i4>1507383</vt:i4>
      </vt:variant>
      <vt:variant>
        <vt:i4>569</vt:i4>
      </vt:variant>
      <vt:variant>
        <vt:i4>0</vt:i4>
      </vt:variant>
      <vt:variant>
        <vt:i4>5</vt:i4>
      </vt:variant>
      <vt:variant>
        <vt:lpwstr/>
      </vt:variant>
      <vt:variant>
        <vt:lpwstr>_Toc183846164</vt:lpwstr>
      </vt:variant>
      <vt:variant>
        <vt:i4>1507383</vt:i4>
      </vt:variant>
      <vt:variant>
        <vt:i4>563</vt:i4>
      </vt:variant>
      <vt:variant>
        <vt:i4>0</vt:i4>
      </vt:variant>
      <vt:variant>
        <vt:i4>5</vt:i4>
      </vt:variant>
      <vt:variant>
        <vt:lpwstr/>
      </vt:variant>
      <vt:variant>
        <vt:lpwstr>_Toc183846163</vt:lpwstr>
      </vt:variant>
      <vt:variant>
        <vt:i4>1507383</vt:i4>
      </vt:variant>
      <vt:variant>
        <vt:i4>557</vt:i4>
      </vt:variant>
      <vt:variant>
        <vt:i4>0</vt:i4>
      </vt:variant>
      <vt:variant>
        <vt:i4>5</vt:i4>
      </vt:variant>
      <vt:variant>
        <vt:lpwstr/>
      </vt:variant>
      <vt:variant>
        <vt:lpwstr>_Toc183846162</vt:lpwstr>
      </vt:variant>
      <vt:variant>
        <vt:i4>1507383</vt:i4>
      </vt:variant>
      <vt:variant>
        <vt:i4>551</vt:i4>
      </vt:variant>
      <vt:variant>
        <vt:i4>0</vt:i4>
      </vt:variant>
      <vt:variant>
        <vt:i4>5</vt:i4>
      </vt:variant>
      <vt:variant>
        <vt:lpwstr/>
      </vt:variant>
      <vt:variant>
        <vt:lpwstr>_Toc183846161</vt:lpwstr>
      </vt:variant>
      <vt:variant>
        <vt:i4>1507383</vt:i4>
      </vt:variant>
      <vt:variant>
        <vt:i4>545</vt:i4>
      </vt:variant>
      <vt:variant>
        <vt:i4>0</vt:i4>
      </vt:variant>
      <vt:variant>
        <vt:i4>5</vt:i4>
      </vt:variant>
      <vt:variant>
        <vt:lpwstr/>
      </vt:variant>
      <vt:variant>
        <vt:lpwstr>_Toc183846160</vt:lpwstr>
      </vt:variant>
      <vt:variant>
        <vt:i4>1310775</vt:i4>
      </vt:variant>
      <vt:variant>
        <vt:i4>539</vt:i4>
      </vt:variant>
      <vt:variant>
        <vt:i4>0</vt:i4>
      </vt:variant>
      <vt:variant>
        <vt:i4>5</vt:i4>
      </vt:variant>
      <vt:variant>
        <vt:lpwstr/>
      </vt:variant>
      <vt:variant>
        <vt:lpwstr>_Toc183846159</vt:lpwstr>
      </vt:variant>
      <vt:variant>
        <vt:i4>1310775</vt:i4>
      </vt:variant>
      <vt:variant>
        <vt:i4>533</vt:i4>
      </vt:variant>
      <vt:variant>
        <vt:i4>0</vt:i4>
      </vt:variant>
      <vt:variant>
        <vt:i4>5</vt:i4>
      </vt:variant>
      <vt:variant>
        <vt:lpwstr/>
      </vt:variant>
      <vt:variant>
        <vt:lpwstr>_Toc183846158</vt:lpwstr>
      </vt:variant>
      <vt:variant>
        <vt:i4>1310775</vt:i4>
      </vt:variant>
      <vt:variant>
        <vt:i4>527</vt:i4>
      </vt:variant>
      <vt:variant>
        <vt:i4>0</vt:i4>
      </vt:variant>
      <vt:variant>
        <vt:i4>5</vt:i4>
      </vt:variant>
      <vt:variant>
        <vt:lpwstr/>
      </vt:variant>
      <vt:variant>
        <vt:lpwstr>_Toc183846157</vt:lpwstr>
      </vt:variant>
      <vt:variant>
        <vt:i4>1310775</vt:i4>
      </vt:variant>
      <vt:variant>
        <vt:i4>521</vt:i4>
      </vt:variant>
      <vt:variant>
        <vt:i4>0</vt:i4>
      </vt:variant>
      <vt:variant>
        <vt:i4>5</vt:i4>
      </vt:variant>
      <vt:variant>
        <vt:lpwstr/>
      </vt:variant>
      <vt:variant>
        <vt:lpwstr>_Toc183846156</vt:lpwstr>
      </vt:variant>
      <vt:variant>
        <vt:i4>1310775</vt:i4>
      </vt:variant>
      <vt:variant>
        <vt:i4>515</vt:i4>
      </vt:variant>
      <vt:variant>
        <vt:i4>0</vt:i4>
      </vt:variant>
      <vt:variant>
        <vt:i4>5</vt:i4>
      </vt:variant>
      <vt:variant>
        <vt:lpwstr/>
      </vt:variant>
      <vt:variant>
        <vt:lpwstr>_Toc183846155</vt:lpwstr>
      </vt:variant>
      <vt:variant>
        <vt:i4>1310775</vt:i4>
      </vt:variant>
      <vt:variant>
        <vt:i4>509</vt:i4>
      </vt:variant>
      <vt:variant>
        <vt:i4>0</vt:i4>
      </vt:variant>
      <vt:variant>
        <vt:i4>5</vt:i4>
      </vt:variant>
      <vt:variant>
        <vt:lpwstr/>
      </vt:variant>
      <vt:variant>
        <vt:lpwstr>_Toc183846154</vt:lpwstr>
      </vt:variant>
      <vt:variant>
        <vt:i4>1310775</vt:i4>
      </vt:variant>
      <vt:variant>
        <vt:i4>503</vt:i4>
      </vt:variant>
      <vt:variant>
        <vt:i4>0</vt:i4>
      </vt:variant>
      <vt:variant>
        <vt:i4>5</vt:i4>
      </vt:variant>
      <vt:variant>
        <vt:lpwstr/>
      </vt:variant>
      <vt:variant>
        <vt:lpwstr>_Toc183846153</vt:lpwstr>
      </vt:variant>
      <vt:variant>
        <vt:i4>1310775</vt:i4>
      </vt:variant>
      <vt:variant>
        <vt:i4>497</vt:i4>
      </vt:variant>
      <vt:variant>
        <vt:i4>0</vt:i4>
      </vt:variant>
      <vt:variant>
        <vt:i4>5</vt:i4>
      </vt:variant>
      <vt:variant>
        <vt:lpwstr/>
      </vt:variant>
      <vt:variant>
        <vt:lpwstr>_Toc183846152</vt:lpwstr>
      </vt:variant>
      <vt:variant>
        <vt:i4>1310775</vt:i4>
      </vt:variant>
      <vt:variant>
        <vt:i4>491</vt:i4>
      </vt:variant>
      <vt:variant>
        <vt:i4>0</vt:i4>
      </vt:variant>
      <vt:variant>
        <vt:i4>5</vt:i4>
      </vt:variant>
      <vt:variant>
        <vt:lpwstr/>
      </vt:variant>
      <vt:variant>
        <vt:lpwstr>_Toc183846151</vt:lpwstr>
      </vt:variant>
      <vt:variant>
        <vt:i4>1310775</vt:i4>
      </vt:variant>
      <vt:variant>
        <vt:i4>485</vt:i4>
      </vt:variant>
      <vt:variant>
        <vt:i4>0</vt:i4>
      </vt:variant>
      <vt:variant>
        <vt:i4>5</vt:i4>
      </vt:variant>
      <vt:variant>
        <vt:lpwstr/>
      </vt:variant>
      <vt:variant>
        <vt:lpwstr>_Toc183846150</vt:lpwstr>
      </vt:variant>
      <vt:variant>
        <vt:i4>1376311</vt:i4>
      </vt:variant>
      <vt:variant>
        <vt:i4>479</vt:i4>
      </vt:variant>
      <vt:variant>
        <vt:i4>0</vt:i4>
      </vt:variant>
      <vt:variant>
        <vt:i4>5</vt:i4>
      </vt:variant>
      <vt:variant>
        <vt:lpwstr/>
      </vt:variant>
      <vt:variant>
        <vt:lpwstr>_Toc183846149</vt:lpwstr>
      </vt:variant>
      <vt:variant>
        <vt:i4>1376311</vt:i4>
      </vt:variant>
      <vt:variant>
        <vt:i4>473</vt:i4>
      </vt:variant>
      <vt:variant>
        <vt:i4>0</vt:i4>
      </vt:variant>
      <vt:variant>
        <vt:i4>5</vt:i4>
      </vt:variant>
      <vt:variant>
        <vt:lpwstr/>
      </vt:variant>
      <vt:variant>
        <vt:lpwstr>_Toc183846148</vt:lpwstr>
      </vt:variant>
      <vt:variant>
        <vt:i4>1376311</vt:i4>
      </vt:variant>
      <vt:variant>
        <vt:i4>467</vt:i4>
      </vt:variant>
      <vt:variant>
        <vt:i4>0</vt:i4>
      </vt:variant>
      <vt:variant>
        <vt:i4>5</vt:i4>
      </vt:variant>
      <vt:variant>
        <vt:lpwstr/>
      </vt:variant>
      <vt:variant>
        <vt:lpwstr>_Toc183846147</vt:lpwstr>
      </vt:variant>
      <vt:variant>
        <vt:i4>1376311</vt:i4>
      </vt:variant>
      <vt:variant>
        <vt:i4>461</vt:i4>
      </vt:variant>
      <vt:variant>
        <vt:i4>0</vt:i4>
      </vt:variant>
      <vt:variant>
        <vt:i4>5</vt:i4>
      </vt:variant>
      <vt:variant>
        <vt:lpwstr/>
      </vt:variant>
      <vt:variant>
        <vt:lpwstr>_Toc183846146</vt:lpwstr>
      </vt:variant>
      <vt:variant>
        <vt:i4>1376311</vt:i4>
      </vt:variant>
      <vt:variant>
        <vt:i4>455</vt:i4>
      </vt:variant>
      <vt:variant>
        <vt:i4>0</vt:i4>
      </vt:variant>
      <vt:variant>
        <vt:i4>5</vt:i4>
      </vt:variant>
      <vt:variant>
        <vt:lpwstr/>
      </vt:variant>
      <vt:variant>
        <vt:lpwstr>_Toc183846145</vt:lpwstr>
      </vt:variant>
      <vt:variant>
        <vt:i4>1376311</vt:i4>
      </vt:variant>
      <vt:variant>
        <vt:i4>449</vt:i4>
      </vt:variant>
      <vt:variant>
        <vt:i4>0</vt:i4>
      </vt:variant>
      <vt:variant>
        <vt:i4>5</vt:i4>
      </vt:variant>
      <vt:variant>
        <vt:lpwstr/>
      </vt:variant>
      <vt:variant>
        <vt:lpwstr>_Toc183846144</vt:lpwstr>
      </vt:variant>
      <vt:variant>
        <vt:i4>1376311</vt:i4>
      </vt:variant>
      <vt:variant>
        <vt:i4>443</vt:i4>
      </vt:variant>
      <vt:variant>
        <vt:i4>0</vt:i4>
      </vt:variant>
      <vt:variant>
        <vt:i4>5</vt:i4>
      </vt:variant>
      <vt:variant>
        <vt:lpwstr/>
      </vt:variant>
      <vt:variant>
        <vt:lpwstr>_Toc183846143</vt:lpwstr>
      </vt:variant>
      <vt:variant>
        <vt:i4>1376311</vt:i4>
      </vt:variant>
      <vt:variant>
        <vt:i4>437</vt:i4>
      </vt:variant>
      <vt:variant>
        <vt:i4>0</vt:i4>
      </vt:variant>
      <vt:variant>
        <vt:i4>5</vt:i4>
      </vt:variant>
      <vt:variant>
        <vt:lpwstr/>
      </vt:variant>
      <vt:variant>
        <vt:lpwstr>_Toc183846142</vt:lpwstr>
      </vt:variant>
      <vt:variant>
        <vt:i4>1376311</vt:i4>
      </vt:variant>
      <vt:variant>
        <vt:i4>431</vt:i4>
      </vt:variant>
      <vt:variant>
        <vt:i4>0</vt:i4>
      </vt:variant>
      <vt:variant>
        <vt:i4>5</vt:i4>
      </vt:variant>
      <vt:variant>
        <vt:lpwstr/>
      </vt:variant>
      <vt:variant>
        <vt:lpwstr>_Toc183846141</vt:lpwstr>
      </vt:variant>
      <vt:variant>
        <vt:i4>1376311</vt:i4>
      </vt:variant>
      <vt:variant>
        <vt:i4>425</vt:i4>
      </vt:variant>
      <vt:variant>
        <vt:i4>0</vt:i4>
      </vt:variant>
      <vt:variant>
        <vt:i4>5</vt:i4>
      </vt:variant>
      <vt:variant>
        <vt:lpwstr/>
      </vt:variant>
      <vt:variant>
        <vt:lpwstr>_Toc183846140</vt:lpwstr>
      </vt:variant>
      <vt:variant>
        <vt:i4>1179703</vt:i4>
      </vt:variant>
      <vt:variant>
        <vt:i4>419</vt:i4>
      </vt:variant>
      <vt:variant>
        <vt:i4>0</vt:i4>
      </vt:variant>
      <vt:variant>
        <vt:i4>5</vt:i4>
      </vt:variant>
      <vt:variant>
        <vt:lpwstr/>
      </vt:variant>
      <vt:variant>
        <vt:lpwstr>_Toc183846139</vt:lpwstr>
      </vt:variant>
      <vt:variant>
        <vt:i4>1179703</vt:i4>
      </vt:variant>
      <vt:variant>
        <vt:i4>413</vt:i4>
      </vt:variant>
      <vt:variant>
        <vt:i4>0</vt:i4>
      </vt:variant>
      <vt:variant>
        <vt:i4>5</vt:i4>
      </vt:variant>
      <vt:variant>
        <vt:lpwstr/>
      </vt:variant>
      <vt:variant>
        <vt:lpwstr>_Toc183846138</vt:lpwstr>
      </vt:variant>
      <vt:variant>
        <vt:i4>1179703</vt:i4>
      </vt:variant>
      <vt:variant>
        <vt:i4>407</vt:i4>
      </vt:variant>
      <vt:variant>
        <vt:i4>0</vt:i4>
      </vt:variant>
      <vt:variant>
        <vt:i4>5</vt:i4>
      </vt:variant>
      <vt:variant>
        <vt:lpwstr/>
      </vt:variant>
      <vt:variant>
        <vt:lpwstr>_Toc183846137</vt:lpwstr>
      </vt:variant>
      <vt:variant>
        <vt:i4>1179703</vt:i4>
      </vt:variant>
      <vt:variant>
        <vt:i4>401</vt:i4>
      </vt:variant>
      <vt:variant>
        <vt:i4>0</vt:i4>
      </vt:variant>
      <vt:variant>
        <vt:i4>5</vt:i4>
      </vt:variant>
      <vt:variant>
        <vt:lpwstr/>
      </vt:variant>
      <vt:variant>
        <vt:lpwstr>_Toc183846136</vt:lpwstr>
      </vt:variant>
      <vt:variant>
        <vt:i4>1179703</vt:i4>
      </vt:variant>
      <vt:variant>
        <vt:i4>395</vt:i4>
      </vt:variant>
      <vt:variant>
        <vt:i4>0</vt:i4>
      </vt:variant>
      <vt:variant>
        <vt:i4>5</vt:i4>
      </vt:variant>
      <vt:variant>
        <vt:lpwstr/>
      </vt:variant>
      <vt:variant>
        <vt:lpwstr>_Toc183846135</vt:lpwstr>
      </vt:variant>
      <vt:variant>
        <vt:i4>1507382</vt:i4>
      </vt:variant>
      <vt:variant>
        <vt:i4>386</vt:i4>
      </vt:variant>
      <vt:variant>
        <vt:i4>0</vt:i4>
      </vt:variant>
      <vt:variant>
        <vt:i4>5</vt:i4>
      </vt:variant>
      <vt:variant>
        <vt:lpwstr/>
      </vt:variant>
      <vt:variant>
        <vt:lpwstr>_Toc183814547</vt:lpwstr>
      </vt:variant>
      <vt:variant>
        <vt:i4>1507382</vt:i4>
      </vt:variant>
      <vt:variant>
        <vt:i4>380</vt:i4>
      </vt:variant>
      <vt:variant>
        <vt:i4>0</vt:i4>
      </vt:variant>
      <vt:variant>
        <vt:i4>5</vt:i4>
      </vt:variant>
      <vt:variant>
        <vt:lpwstr/>
      </vt:variant>
      <vt:variant>
        <vt:lpwstr>_Toc183814546</vt:lpwstr>
      </vt:variant>
      <vt:variant>
        <vt:i4>1507382</vt:i4>
      </vt:variant>
      <vt:variant>
        <vt:i4>374</vt:i4>
      </vt:variant>
      <vt:variant>
        <vt:i4>0</vt:i4>
      </vt:variant>
      <vt:variant>
        <vt:i4>5</vt:i4>
      </vt:variant>
      <vt:variant>
        <vt:lpwstr/>
      </vt:variant>
      <vt:variant>
        <vt:lpwstr>_Toc183814545</vt:lpwstr>
      </vt:variant>
      <vt:variant>
        <vt:i4>1507382</vt:i4>
      </vt:variant>
      <vt:variant>
        <vt:i4>368</vt:i4>
      </vt:variant>
      <vt:variant>
        <vt:i4>0</vt:i4>
      </vt:variant>
      <vt:variant>
        <vt:i4>5</vt:i4>
      </vt:variant>
      <vt:variant>
        <vt:lpwstr/>
      </vt:variant>
      <vt:variant>
        <vt:lpwstr>_Toc183814544</vt:lpwstr>
      </vt:variant>
      <vt:variant>
        <vt:i4>1507382</vt:i4>
      </vt:variant>
      <vt:variant>
        <vt:i4>362</vt:i4>
      </vt:variant>
      <vt:variant>
        <vt:i4>0</vt:i4>
      </vt:variant>
      <vt:variant>
        <vt:i4>5</vt:i4>
      </vt:variant>
      <vt:variant>
        <vt:lpwstr/>
      </vt:variant>
      <vt:variant>
        <vt:lpwstr>_Toc183814543</vt:lpwstr>
      </vt:variant>
      <vt:variant>
        <vt:i4>1507382</vt:i4>
      </vt:variant>
      <vt:variant>
        <vt:i4>356</vt:i4>
      </vt:variant>
      <vt:variant>
        <vt:i4>0</vt:i4>
      </vt:variant>
      <vt:variant>
        <vt:i4>5</vt:i4>
      </vt:variant>
      <vt:variant>
        <vt:lpwstr/>
      </vt:variant>
      <vt:variant>
        <vt:lpwstr>_Toc183814542</vt:lpwstr>
      </vt:variant>
      <vt:variant>
        <vt:i4>1507382</vt:i4>
      </vt:variant>
      <vt:variant>
        <vt:i4>350</vt:i4>
      </vt:variant>
      <vt:variant>
        <vt:i4>0</vt:i4>
      </vt:variant>
      <vt:variant>
        <vt:i4>5</vt:i4>
      </vt:variant>
      <vt:variant>
        <vt:lpwstr/>
      </vt:variant>
      <vt:variant>
        <vt:lpwstr>_Toc183814541</vt:lpwstr>
      </vt:variant>
      <vt:variant>
        <vt:i4>1507382</vt:i4>
      </vt:variant>
      <vt:variant>
        <vt:i4>344</vt:i4>
      </vt:variant>
      <vt:variant>
        <vt:i4>0</vt:i4>
      </vt:variant>
      <vt:variant>
        <vt:i4>5</vt:i4>
      </vt:variant>
      <vt:variant>
        <vt:lpwstr/>
      </vt:variant>
      <vt:variant>
        <vt:lpwstr>_Toc183814540</vt:lpwstr>
      </vt:variant>
      <vt:variant>
        <vt:i4>1048630</vt:i4>
      </vt:variant>
      <vt:variant>
        <vt:i4>338</vt:i4>
      </vt:variant>
      <vt:variant>
        <vt:i4>0</vt:i4>
      </vt:variant>
      <vt:variant>
        <vt:i4>5</vt:i4>
      </vt:variant>
      <vt:variant>
        <vt:lpwstr/>
      </vt:variant>
      <vt:variant>
        <vt:lpwstr>_Toc183814539</vt:lpwstr>
      </vt:variant>
      <vt:variant>
        <vt:i4>1048630</vt:i4>
      </vt:variant>
      <vt:variant>
        <vt:i4>332</vt:i4>
      </vt:variant>
      <vt:variant>
        <vt:i4>0</vt:i4>
      </vt:variant>
      <vt:variant>
        <vt:i4>5</vt:i4>
      </vt:variant>
      <vt:variant>
        <vt:lpwstr/>
      </vt:variant>
      <vt:variant>
        <vt:lpwstr>_Toc183814538</vt:lpwstr>
      </vt:variant>
      <vt:variant>
        <vt:i4>1048630</vt:i4>
      </vt:variant>
      <vt:variant>
        <vt:i4>326</vt:i4>
      </vt:variant>
      <vt:variant>
        <vt:i4>0</vt:i4>
      </vt:variant>
      <vt:variant>
        <vt:i4>5</vt:i4>
      </vt:variant>
      <vt:variant>
        <vt:lpwstr/>
      </vt:variant>
      <vt:variant>
        <vt:lpwstr>_Toc183814537</vt:lpwstr>
      </vt:variant>
      <vt:variant>
        <vt:i4>1048630</vt:i4>
      </vt:variant>
      <vt:variant>
        <vt:i4>320</vt:i4>
      </vt:variant>
      <vt:variant>
        <vt:i4>0</vt:i4>
      </vt:variant>
      <vt:variant>
        <vt:i4>5</vt:i4>
      </vt:variant>
      <vt:variant>
        <vt:lpwstr/>
      </vt:variant>
      <vt:variant>
        <vt:lpwstr>_Toc183814536</vt:lpwstr>
      </vt:variant>
      <vt:variant>
        <vt:i4>1048630</vt:i4>
      </vt:variant>
      <vt:variant>
        <vt:i4>314</vt:i4>
      </vt:variant>
      <vt:variant>
        <vt:i4>0</vt:i4>
      </vt:variant>
      <vt:variant>
        <vt:i4>5</vt:i4>
      </vt:variant>
      <vt:variant>
        <vt:lpwstr/>
      </vt:variant>
      <vt:variant>
        <vt:lpwstr>_Toc183814535</vt:lpwstr>
      </vt:variant>
      <vt:variant>
        <vt:i4>1048630</vt:i4>
      </vt:variant>
      <vt:variant>
        <vt:i4>308</vt:i4>
      </vt:variant>
      <vt:variant>
        <vt:i4>0</vt:i4>
      </vt:variant>
      <vt:variant>
        <vt:i4>5</vt:i4>
      </vt:variant>
      <vt:variant>
        <vt:lpwstr/>
      </vt:variant>
      <vt:variant>
        <vt:lpwstr>_Toc183814534</vt:lpwstr>
      </vt:variant>
      <vt:variant>
        <vt:i4>1048630</vt:i4>
      </vt:variant>
      <vt:variant>
        <vt:i4>302</vt:i4>
      </vt:variant>
      <vt:variant>
        <vt:i4>0</vt:i4>
      </vt:variant>
      <vt:variant>
        <vt:i4>5</vt:i4>
      </vt:variant>
      <vt:variant>
        <vt:lpwstr/>
      </vt:variant>
      <vt:variant>
        <vt:lpwstr>_Toc183814533</vt:lpwstr>
      </vt:variant>
      <vt:variant>
        <vt:i4>1048630</vt:i4>
      </vt:variant>
      <vt:variant>
        <vt:i4>296</vt:i4>
      </vt:variant>
      <vt:variant>
        <vt:i4>0</vt:i4>
      </vt:variant>
      <vt:variant>
        <vt:i4>5</vt:i4>
      </vt:variant>
      <vt:variant>
        <vt:lpwstr/>
      </vt:variant>
      <vt:variant>
        <vt:lpwstr>_Toc183814532</vt:lpwstr>
      </vt:variant>
      <vt:variant>
        <vt:i4>1048630</vt:i4>
      </vt:variant>
      <vt:variant>
        <vt:i4>290</vt:i4>
      </vt:variant>
      <vt:variant>
        <vt:i4>0</vt:i4>
      </vt:variant>
      <vt:variant>
        <vt:i4>5</vt:i4>
      </vt:variant>
      <vt:variant>
        <vt:lpwstr/>
      </vt:variant>
      <vt:variant>
        <vt:lpwstr>_Toc183814531</vt:lpwstr>
      </vt:variant>
      <vt:variant>
        <vt:i4>1048630</vt:i4>
      </vt:variant>
      <vt:variant>
        <vt:i4>284</vt:i4>
      </vt:variant>
      <vt:variant>
        <vt:i4>0</vt:i4>
      </vt:variant>
      <vt:variant>
        <vt:i4>5</vt:i4>
      </vt:variant>
      <vt:variant>
        <vt:lpwstr/>
      </vt:variant>
      <vt:variant>
        <vt:lpwstr>_Toc183814530</vt:lpwstr>
      </vt:variant>
      <vt:variant>
        <vt:i4>1114166</vt:i4>
      </vt:variant>
      <vt:variant>
        <vt:i4>278</vt:i4>
      </vt:variant>
      <vt:variant>
        <vt:i4>0</vt:i4>
      </vt:variant>
      <vt:variant>
        <vt:i4>5</vt:i4>
      </vt:variant>
      <vt:variant>
        <vt:lpwstr/>
      </vt:variant>
      <vt:variant>
        <vt:lpwstr>_Toc183814529</vt:lpwstr>
      </vt:variant>
      <vt:variant>
        <vt:i4>1114166</vt:i4>
      </vt:variant>
      <vt:variant>
        <vt:i4>272</vt:i4>
      </vt:variant>
      <vt:variant>
        <vt:i4>0</vt:i4>
      </vt:variant>
      <vt:variant>
        <vt:i4>5</vt:i4>
      </vt:variant>
      <vt:variant>
        <vt:lpwstr/>
      </vt:variant>
      <vt:variant>
        <vt:lpwstr>_Toc183814528</vt:lpwstr>
      </vt:variant>
      <vt:variant>
        <vt:i4>1114166</vt:i4>
      </vt:variant>
      <vt:variant>
        <vt:i4>266</vt:i4>
      </vt:variant>
      <vt:variant>
        <vt:i4>0</vt:i4>
      </vt:variant>
      <vt:variant>
        <vt:i4>5</vt:i4>
      </vt:variant>
      <vt:variant>
        <vt:lpwstr/>
      </vt:variant>
      <vt:variant>
        <vt:lpwstr>_Toc183814527</vt:lpwstr>
      </vt:variant>
      <vt:variant>
        <vt:i4>1114166</vt:i4>
      </vt:variant>
      <vt:variant>
        <vt:i4>260</vt:i4>
      </vt:variant>
      <vt:variant>
        <vt:i4>0</vt:i4>
      </vt:variant>
      <vt:variant>
        <vt:i4>5</vt:i4>
      </vt:variant>
      <vt:variant>
        <vt:lpwstr/>
      </vt:variant>
      <vt:variant>
        <vt:lpwstr>_Toc183814526</vt:lpwstr>
      </vt:variant>
      <vt:variant>
        <vt:i4>1114166</vt:i4>
      </vt:variant>
      <vt:variant>
        <vt:i4>254</vt:i4>
      </vt:variant>
      <vt:variant>
        <vt:i4>0</vt:i4>
      </vt:variant>
      <vt:variant>
        <vt:i4>5</vt:i4>
      </vt:variant>
      <vt:variant>
        <vt:lpwstr/>
      </vt:variant>
      <vt:variant>
        <vt:lpwstr>_Toc183814525</vt:lpwstr>
      </vt:variant>
      <vt:variant>
        <vt:i4>1114166</vt:i4>
      </vt:variant>
      <vt:variant>
        <vt:i4>248</vt:i4>
      </vt:variant>
      <vt:variant>
        <vt:i4>0</vt:i4>
      </vt:variant>
      <vt:variant>
        <vt:i4>5</vt:i4>
      </vt:variant>
      <vt:variant>
        <vt:lpwstr/>
      </vt:variant>
      <vt:variant>
        <vt:lpwstr>_Toc183814524</vt:lpwstr>
      </vt:variant>
      <vt:variant>
        <vt:i4>1114166</vt:i4>
      </vt:variant>
      <vt:variant>
        <vt:i4>242</vt:i4>
      </vt:variant>
      <vt:variant>
        <vt:i4>0</vt:i4>
      </vt:variant>
      <vt:variant>
        <vt:i4>5</vt:i4>
      </vt:variant>
      <vt:variant>
        <vt:lpwstr/>
      </vt:variant>
      <vt:variant>
        <vt:lpwstr>_Toc183814523</vt:lpwstr>
      </vt:variant>
      <vt:variant>
        <vt:i4>1114166</vt:i4>
      </vt:variant>
      <vt:variant>
        <vt:i4>236</vt:i4>
      </vt:variant>
      <vt:variant>
        <vt:i4>0</vt:i4>
      </vt:variant>
      <vt:variant>
        <vt:i4>5</vt:i4>
      </vt:variant>
      <vt:variant>
        <vt:lpwstr/>
      </vt:variant>
      <vt:variant>
        <vt:lpwstr>_Toc183814522</vt:lpwstr>
      </vt:variant>
      <vt:variant>
        <vt:i4>1114166</vt:i4>
      </vt:variant>
      <vt:variant>
        <vt:i4>230</vt:i4>
      </vt:variant>
      <vt:variant>
        <vt:i4>0</vt:i4>
      </vt:variant>
      <vt:variant>
        <vt:i4>5</vt:i4>
      </vt:variant>
      <vt:variant>
        <vt:lpwstr/>
      </vt:variant>
      <vt:variant>
        <vt:lpwstr>_Toc183814521</vt:lpwstr>
      </vt:variant>
      <vt:variant>
        <vt:i4>1114166</vt:i4>
      </vt:variant>
      <vt:variant>
        <vt:i4>224</vt:i4>
      </vt:variant>
      <vt:variant>
        <vt:i4>0</vt:i4>
      </vt:variant>
      <vt:variant>
        <vt:i4>5</vt:i4>
      </vt:variant>
      <vt:variant>
        <vt:lpwstr/>
      </vt:variant>
      <vt:variant>
        <vt:lpwstr>_Toc183814520</vt:lpwstr>
      </vt:variant>
      <vt:variant>
        <vt:i4>1179702</vt:i4>
      </vt:variant>
      <vt:variant>
        <vt:i4>218</vt:i4>
      </vt:variant>
      <vt:variant>
        <vt:i4>0</vt:i4>
      </vt:variant>
      <vt:variant>
        <vt:i4>5</vt:i4>
      </vt:variant>
      <vt:variant>
        <vt:lpwstr/>
      </vt:variant>
      <vt:variant>
        <vt:lpwstr>_Toc183814519</vt:lpwstr>
      </vt:variant>
      <vt:variant>
        <vt:i4>1179702</vt:i4>
      </vt:variant>
      <vt:variant>
        <vt:i4>212</vt:i4>
      </vt:variant>
      <vt:variant>
        <vt:i4>0</vt:i4>
      </vt:variant>
      <vt:variant>
        <vt:i4>5</vt:i4>
      </vt:variant>
      <vt:variant>
        <vt:lpwstr/>
      </vt:variant>
      <vt:variant>
        <vt:lpwstr>_Toc183814518</vt:lpwstr>
      </vt:variant>
      <vt:variant>
        <vt:i4>1179702</vt:i4>
      </vt:variant>
      <vt:variant>
        <vt:i4>206</vt:i4>
      </vt:variant>
      <vt:variant>
        <vt:i4>0</vt:i4>
      </vt:variant>
      <vt:variant>
        <vt:i4>5</vt:i4>
      </vt:variant>
      <vt:variant>
        <vt:lpwstr/>
      </vt:variant>
      <vt:variant>
        <vt:lpwstr>_Toc183814517</vt:lpwstr>
      </vt:variant>
      <vt:variant>
        <vt:i4>1179702</vt:i4>
      </vt:variant>
      <vt:variant>
        <vt:i4>200</vt:i4>
      </vt:variant>
      <vt:variant>
        <vt:i4>0</vt:i4>
      </vt:variant>
      <vt:variant>
        <vt:i4>5</vt:i4>
      </vt:variant>
      <vt:variant>
        <vt:lpwstr/>
      </vt:variant>
      <vt:variant>
        <vt:lpwstr>_Toc183814516</vt:lpwstr>
      </vt:variant>
      <vt:variant>
        <vt:i4>1179702</vt:i4>
      </vt:variant>
      <vt:variant>
        <vt:i4>194</vt:i4>
      </vt:variant>
      <vt:variant>
        <vt:i4>0</vt:i4>
      </vt:variant>
      <vt:variant>
        <vt:i4>5</vt:i4>
      </vt:variant>
      <vt:variant>
        <vt:lpwstr/>
      </vt:variant>
      <vt:variant>
        <vt:lpwstr>_Toc183814515</vt:lpwstr>
      </vt:variant>
      <vt:variant>
        <vt:i4>1179702</vt:i4>
      </vt:variant>
      <vt:variant>
        <vt:i4>188</vt:i4>
      </vt:variant>
      <vt:variant>
        <vt:i4>0</vt:i4>
      </vt:variant>
      <vt:variant>
        <vt:i4>5</vt:i4>
      </vt:variant>
      <vt:variant>
        <vt:lpwstr/>
      </vt:variant>
      <vt:variant>
        <vt:lpwstr>_Toc183814514</vt:lpwstr>
      </vt:variant>
      <vt:variant>
        <vt:i4>1179702</vt:i4>
      </vt:variant>
      <vt:variant>
        <vt:i4>182</vt:i4>
      </vt:variant>
      <vt:variant>
        <vt:i4>0</vt:i4>
      </vt:variant>
      <vt:variant>
        <vt:i4>5</vt:i4>
      </vt:variant>
      <vt:variant>
        <vt:lpwstr/>
      </vt:variant>
      <vt:variant>
        <vt:lpwstr>_Toc183814513</vt:lpwstr>
      </vt:variant>
      <vt:variant>
        <vt:i4>1179702</vt:i4>
      </vt:variant>
      <vt:variant>
        <vt:i4>176</vt:i4>
      </vt:variant>
      <vt:variant>
        <vt:i4>0</vt:i4>
      </vt:variant>
      <vt:variant>
        <vt:i4>5</vt:i4>
      </vt:variant>
      <vt:variant>
        <vt:lpwstr/>
      </vt:variant>
      <vt:variant>
        <vt:lpwstr>_Toc183814512</vt:lpwstr>
      </vt:variant>
      <vt:variant>
        <vt:i4>1179702</vt:i4>
      </vt:variant>
      <vt:variant>
        <vt:i4>170</vt:i4>
      </vt:variant>
      <vt:variant>
        <vt:i4>0</vt:i4>
      </vt:variant>
      <vt:variant>
        <vt:i4>5</vt:i4>
      </vt:variant>
      <vt:variant>
        <vt:lpwstr/>
      </vt:variant>
      <vt:variant>
        <vt:lpwstr>_Toc183814511</vt:lpwstr>
      </vt:variant>
      <vt:variant>
        <vt:i4>1179702</vt:i4>
      </vt:variant>
      <vt:variant>
        <vt:i4>164</vt:i4>
      </vt:variant>
      <vt:variant>
        <vt:i4>0</vt:i4>
      </vt:variant>
      <vt:variant>
        <vt:i4>5</vt:i4>
      </vt:variant>
      <vt:variant>
        <vt:lpwstr/>
      </vt:variant>
      <vt:variant>
        <vt:lpwstr>_Toc183814510</vt:lpwstr>
      </vt:variant>
      <vt:variant>
        <vt:i4>1245238</vt:i4>
      </vt:variant>
      <vt:variant>
        <vt:i4>158</vt:i4>
      </vt:variant>
      <vt:variant>
        <vt:i4>0</vt:i4>
      </vt:variant>
      <vt:variant>
        <vt:i4>5</vt:i4>
      </vt:variant>
      <vt:variant>
        <vt:lpwstr/>
      </vt:variant>
      <vt:variant>
        <vt:lpwstr>_Toc183814509</vt:lpwstr>
      </vt:variant>
      <vt:variant>
        <vt:i4>1245238</vt:i4>
      </vt:variant>
      <vt:variant>
        <vt:i4>152</vt:i4>
      </vt:variant>
      <vt:variant>
        <vt:i4>0</vt:i4>
      </vt:variant>
      <vt:variant>
        <vt:i4>5</vt:i4>
      </vt:variant>
      <vt:variant>
        <vt:lpwstr/>
      </vt:variant>
      <vt:variant>
        <vt:lpwstr>_Toc183814508</vt:lpwstr>
      </vt:variant>
      <vt:variant>
        <vt:i4>1245238</vt:i4>
      </vt:variant>
      <vt:variant>
        <vt:i4>146</vt:i4>
      </vt:variant>
      <vt:variant>
        <vt:i4>0</vt:i4>
      </vt:variant>
      <vt:variant>
        <vt:i4>5</vt:i4>
      </vt:variant>
      <vt:variant>
        <vt:lpwstr/>
      </vt:variant>
      <vt:variant>
        <vt:lpwstr>_Toc183814507</vt:lpwstr>
      </vt:variant>
      <vt:variant>
        <vt:i4>1245238</vt:i4>
      </vt:variant>
      <vt:variant>
        <vt:i4>140</vt:i4>
      </vt:variant>
      <vt:variant>
        <vt:i4>0</vt:i4>
      </vt:variant>
      <vt:variant>
        <vt:i4>5</vt:i4>
      </vt:variant>
      <vt:variant>
        <vt:lpwstr/>
      </vt:variant>
      <vt:variant>
        <vt:lpwstr>_Toc183814506</vt:lpwstr>
      </vt:variant>
      <vt:variant>
        <vt:i4>1245238</vt:i4>
      </vt:variant>
      <vt:variant>
        <vt:i4>134</vt:i4>
      </vt:variant>
      <vt:variant>
        <vt:i4>0</vt:i4>
      </vt:variant>
      <vt:variant>
        <vt:i4>5</vt:i4>
      </vt:variant>
      <vt:variant>
        <vt:lpwstr/>
      </vt:variant>
      <vt:variant>
        <vt:lpwstr>_Toc183814505</vt:lpwstr>
      </vt:variant>
      <vt:variant>
        <vt:i4>1245238</vt:i4>
      </vt:variant>
      <vt:variant>
        <vt:i4>128</vt:i4>
      </vt:variant>
      <vt:variant>
        <vt:i4>0</vt:i4>
      </vt:variant>
      <vt:variant>
        <vt:i4>5</vt:i4>
      </vt:variant>
      <vt:variant>
        <vt:lpwstr/>
      </vt:variant>
      <vt:variant>
        <vt:lpwstr>_Toc183814504</vt:lpwstr>
      </vt:variant>
      <vt:variant>
        <vt:i4>1245238</vt:i4>
      </vt:variant>
      <vt:variant>
        <vt:i4>122</vt:i4>
      </vt:variant>
      <vt:variant>
        <vt:i4>0</vt:i4>
      </vt:variant>
      <vt:variant>
        <vt:i4>5</vt:i4>
      </vt:variant>
      <vt:variant>
        <vt:lpwstr/>
      </vt:variant>
      <vt:variant>
        <vt:lpwstr>_Toc183814503</vt:lpwstr>
      </vt:variant>
      <vt:variant>
        <vt:i4>1245238</vt:i4>
      </vt:variant>
      <vt:variant>
        <vt:i4>116</vt:i4>
      </vt:variant>
      <vt:variant>
        <vt:i4>0</vt:i4>
      </vt:variant>
      <vt:variant>
        <vt:i4>5</vt:i4>
      </vt:variant>
      <vt:variant>
        <vt:lpwstr/>
      </vt:variant>
      <vt:variant>
        <vt:lpwstr>_Toc183814502</vt:lpwstr>
      </vt:variant>
      <vt:variant>
        <vt:i4>1245238</vt:i4>
      </vt:variant>
      <vt:variant>
        <vt:i4>110</vt:i4>
      </vt:variant>
      <vt:variant>
        <vt:i4>0</vt:i4>
      </vt:variant>
      <vt:variant>
        <vt:i4>5</vt:i4>
      </vt:variant>
      <vt:variant>
        <vt:lpwstr/>
      </vt:variant>
      <vt:variant>
        <vt:lpwstr>_Toc183814501</vt:lpwstr>
      </vt:variant>
      <vt:variant>
        <vt:i4>1245238</vt:i4>
      </vt:variant>
      <vt:variant>
        <vt:i4>104</vt:i4>
      </vt:variant>
      <vt:variant>
        <vt:i4>0</vt:i4>
      </vt:variant>
      <vt:variant>
        <vt:i4>5</vt:i4>
      </vt:variant>
      <vt:variant>
        <vt:lpwstr/>
      </vt:variant>
      <vt:variant>
        <vt:lpwstr>_Toc183814500</vt:lpwstr>
      </vt:variant>
      <vt:variant>
        <vt:i4>1703991</vt:i4>
      </vt:variant>
      <vt:variant>
        <vt:i4>98</vt:i4>
      </vt:variant>
      <vt:variant>
        <vt:i4>0</vt:i4>
      </vt:variant>
      <vt:variant>
        <vt:i4>5</vt:i4>
      </vt:variant>
      <vt:variant>
        <vt:lpwstr/>
      </vt:variant>
      <vt:variant>
        <vt:lpwstr>_Toc183814499</vt:lpwstr>
      </vt:variant>
      <vt:variant>
        <vt:i4>1703991</vt:i4>
      </vt:variant>
      <vt:variant>
        <vt:i4>92</vt:i4>
      </vt:variant>
      <vt:variant>
        <vt:i4>0</vt:i4>
      </vt:variant>
      <vt:variant>
        <vt:i4>5</vt:i4>
      </vt:variant>
      <vt:variant>
        <vt:lpwstr/>
      </vt:variant>
      <vt:variant>
        <vt:lpwstr>_Toc183814498</vt:lpwstr>
      </vt:variant>
      <vt:variant>
        <vt:i4>1703991</vt:i4>
      </vt:variant>
      <vt:variant>
        <vt:i4>86</vt:i4>
      </vt:variant>
      <vt:variant>
        <vt:i4>0</vt:i4>
      </vt:variant>
      <vt:variant>
        <vt:i4>5</vt:i4>
      </vt:variant>
      <vt:variant>
        <vt:lpwstr/>
      </vt:variant>
      <vt:variant>
        <vt:lpwstr>_Toc183814497</vt:lpwstr>
      </vt:variant>
      <vt:variant>
        <vt:i4>1703991</vt:i4>
      </vt:variant>
      <vt:variant>
        <vt:i4>80</vt:i4>
      </vt:variant>
      <vt:variant>
        <vt:i4>0</vt:i4>
      </vt:variant>
      <vt:variant>
        <vt:i4>5</vt:i4>
      </vt:variant>
      <vt:variant>
        <vt:lpwstr/>
      </vt:variant>
      <vt:variant>
        <vt:lpwstr>_Toc183814496</vt:lpwstr>
      </vt:variant>
      <vt:variant>
        <vt:i4>1703991</vt:i4>
      </vt:variant>
      <vt:variant>
        <vt:i4>74</vt:i4>
      </vt:variant>
      <vt:variant>
        <vt:i4>0</vt:i4>
      </vt:variant>
      <vt:variant>
        <vt:i4>5</vt:i4>
      </vt:variant>
      <vt:variant>
        <vt:lpwstr/>
      </vt:variant>
      <vt:variant>
        <vt:lpwstr>_Toc183814495</vt:lpwstr>
      </vt:variant>
      <vt:variant>
        <vt:i4>1703991</vt:i4>
      </vt:variant>
      <vt:variant>
        <vt:i4>68</vt:i4>
      </vt:variant>
      <vt:variant>
        <vt:i4>0</vt:i4>
      </vt:variant>
      <vt:variant>
        <vt:i4>5</vt:i4>
      </vt:variant>
      <vt:variant>
        <vt:lpwstr/>
      </vt:variant>
      <vt:variant>
        <vt:lpwstr>_Toc183814494</vt:lpwstr>
      </vt:variant>
      <vt:variant>
        <vt:i4>1703991</vt:i4>
      </vt:variant>
      <vt:variant>
        <vt:i4>62</vt:i4>
      </vt:variant>
      <vt:variant>
        <vt:i4>0</vt:i4>
      </vt:variant>
      <vt:variant>
        <vt:i4>5</vt:i4>
      </vt:variant>
      <vt:variant>
        <vt:lpwstr/>
      </vt:variant>
      <vt:variant>
        <vt:lpwstr>_Toc183814493</vt:lpwstr>
      </vt:variant>
      <vt:variant>
        <vt:i4>1703991</vt:i4>
      </vt:variant>
      <vt:variant>
        <vt:i4>56</vt:i4>
      </vt:variant>
      <vt:variant>
        <vt:i4>0</vt:i4>
      </vt:variant>
      <vt:variant>
        <vt:i4>5</vt:i4>
      </vt:variant>
      <vt:variant>
        <vt:lpwstr/>
      </vt:variant>
      <vt:variant>
        <vt:lpwstr>_Toc183814492</vt:lpwstr>
      </vt:variant>
      <vt:variant>
        <vt:i4>1703991</vt:i4>
      </vt:variant>
      <vt:variant>
        <vt:i4>50</vt:i4>
      </vt:variant>
      <vt:variant>
        <vt:i4>0</vt:i4>
      </vt:variant>
      <vt:variant>
        <vt:i4>5</vt:i4>
      </vt:variant>
      <vt:variant>
        <vt:lpwstr/>
      </vt:variant>
      <vt:variant>
        <vt:lpwstr>_Toc183814491</vt:lpwstr>
      </vt:variant>
      <vt:variant>
        <vt:i4>1703991</vt:i4>
      </vt:variant>
      <vt:variant>
        <vt:i4>44</vt:i4>
      </vt:variant>
      <vt:variant>
        <vt:i4>0</vt:i4>
      </vt:variant>
      <vt:variant>
        <vt:i4>5</vt:i4>
      </vt:variant>
      <vt:variant>
        <vt:lpwstr/>
      </vt:variant>
      <vt:variant>
        <vt:lpwstr>_Toc183814490</vt:lpwstr>
      </vt:variant>
      <vt:variant>
        <vt:i4>1769527</vt:i4>
      </vt:variant>
      <vt:variant>
        <vt:i4>38</vt:i4>
      </vt:variant>
      <vt:variant>
        <vt:i4>0</vt:i4>
      </vt:variant>
      <vt:variant>
        <vt:i4>5</vt:i4>
      </vt:variant>
      <vt:variant>
        <vt:lpwstr/>
      </vt:variant>
      <vt:variant>
        <vt:lpwstr>_Toc183814489</vt:lpwstr>
      </vt:variant>
      <vt:variant>
        <vt:i4>1769527</vt:i4>
      </vt:variant>
      <vt:variant>
        <vt:i4>32</vt:i4>
      </vt:variant>
      <vt:variant>
        <vt:i4>0</vt:i4>
      </vt:variant>
      <vt:variant>
        <vt:i4>5</vt:i4>
      </vt:variant>
      <vt:variant>
        <vt:lpwstr/>
      </vt:variant>
      <vt:variant>
        <vt:lpwstr>_Toc183814488</vt:lpwstr>
      </vt:variant>
      <vt:variant>
        <vt:i4>1769527</vt:i4>
      </vt:variant>
      <vt:variant>
        <vt:i4>26</vt:i4>
      </vt:variant>
      <vt:variant>
        <vt:i4>0</vt:i4>
      </vt:variant>
      <vt:variant>
        <vt:i4>5</vt:i4>
      </vt:variant>
      <vt:variant>
        <vt:lpwstr/>
      </vt:variant>
      <vt:variant>
        <vt:lpwstr>_Toc183814487</vt:lpwstr>
      </vt:variant>
      <vt:variant>
        <vt:i4>1769527</vt:i4>
      </vt:variant>
      <vt:variant>
        <vt:i4>20</vt:i4>
      </vt:variant>
      <vt:variant>
        <vt:i4>0</vt:i4>
      </vt:variant>
      <vt:variant>
        <vt:i4>5</vt:i4>
      </vt:variant>
      <vt:variant>
        <vt:lpwstr/>
      </vt:variant>
      <vt:variant>
        <vt:lpwstr>_Toc183814486</vt:lpwstr>
      </vt:variant>
      <vt:variant>
        <vt:i4>1769527</vt:i4>
      </vt:variant>
      <vt:variant>
        <vt:i4>14</vt:i4>
      </vt:variant>
      <vt:variant>
        <vt:i4>0</vt:i4>
      </vt:variant>
      <vt:variant>
        <vt:i4>5</vt:i4>
      </vt:variant>
      <vt:variant>
        <vt:lpwstr/>
      </vt:variant>
      <vt:variant>
        <vt:lpwstr>_Toc183814485</vt:lpwstr>
      </vt:variant>
      <vt:variant>
        <vt:i4>1769527</vt:i4>
      </vt:variant>
      <vt:variant>
        <vt:i4>8</vt:i4>
      </vt:variant>
      <vt:variant>
        <vt:i4>0</vt:i4>
      </vt:variant>
      <vt:variant>
        <vt:i4>5</vt:i4>
      </vt:variant>
      <vt:variant>
        <vt:lpwstr/>
      </vt:variant>
      <vt:variant>
        <vt:lpwstr>_Toc183814484</vt:lpwstr>
      </vt:variant>
      <vt:variant>
        <vt:i4>1769527</vt:i4>
      </vt:variant>
      <vt:variant>
        <vt:i4>2</vt:i4>
      </vt:variant>
      <vt:variant>
        <vt:i4>0</vt:i4>
      </vt:variant>
      <vt:variant>
        <vt:i4>5</vt:i4>
      </vt:variant>
      <vt:variant>
        <vt:lpwstr/>
      </vt:variant>
      <vt:variant>
        <vt:lpwstr>_Toc183814483</vt:lpwstr>
      </vt:variant>
      <vt:variant>
        <vt:i4>6946894</vt:i4>
      </vt:variant>
      <vt:variant>
        <vt:i4>15</vt:i4>
      </vt:variant>
      <vt:variant>
        <vt:i4>0</vt:i4>
      </vt:variant>
      <vt:variant>
        <vt:i4>5</vt:i4>
      </vt:variant>
      <vt:variant>
        <vt:lpwstr>mailto:22gj10@queensu.ca</vt:lpwstr>
      </vt:variant>
      <vt:variant>
        <vt:lpwstr/>
      </vt:variant>
      <vt:variant>
        <vt:i4>3604504</vt:i4>
      </vt:variant>
      <vt:variant>
        <vt:i4>12</vt:i4>
      </vt:variant>
      <vt:variant>
        <vt:i4>0</vt:i4>
      </vt:variant>
      <vt:variant>
        <vt:i4>5</vt:i4>
      </vt:variant>
      <vt:variant>
        <vt:lpwstr>mailto:21imbb@queensu.ca</vt:lpwstr>
      </vt:variant>
      <vt:variant>
        <vt:lpwstr/>
      </vt:variant>
      <vt:variant>
        <vt:i4>3145804</vt:i4>
      </vt:variant>
      <vt:variant>
        <vt:i4>9</vt:i4>
      </vt:variant>
      <vt:variant>
        <vt:i4>0</vt:i4>
      </vt:variant>
      <vt:variant>
        <vt:i4>5</vt:i4>
      </vt:variant>
      <vt:variant>
        <vt:lpwstr>mailto:21mna5@queensu.ca</vt:lpwstr>
      </vt:variant>
      <vt:variant>
        <vt:lpwstr/>
      </vt:variant>
      <vt:variant>
        <vt:i4>6357085</vt:i4>
      </vt:variant>
      <vt:variant>
        <vt:i4>6</vt:i4>
      </vt:variant>
      <vt:variant>
        <vt:i4>0</vt:i4>
      </vt:variant>
      <vt:variant>
        <vt:i4>5</vt:i4>
      </vt:variant>
      <vt:variant>
        <vt:lpwstr>mailto:22nx31@queensu.ca</vt:lpwstr>
      </vt:variant>
      <vt:variant>
        <vt:lpwstr/>
      </vt:variant>
      <vt:variant>
        <vt:i4>6357085</vt:i4>
      </vt:variant>
      <vt:variant>
        <vt:i4>3</vt:i4>
      </vt:variant>
      <vt:variant>
        <vt:i4>0</vt:i4>
      </vt:variant>
      <vt:variant>
        <vt:i4>5</vt:i4>
      </vt:variant>
      <vt:variant>
        <vt:lpwstr>mailto:22nx31@queensu.ca</vt:lpwstr>
      </vt:variant>
      <vt:variant>
        <vt:lpwstr/>
      </vt:variant>
      <vt:variant>
        <vt:i4>3604504</vt:i4>
      </vt:variant>
      <vt:variant>
        <vt:i4>0</vt:i4>
      </vt:variant>
      <vt:variant>
        <vt:i4>0</vt:i4>
      </vt:variant>
      <vt:variant>
        <vt:i4>5</vt:i4>
      </vt:variant>
      <vt:variant>
        <vt:lpwstr>mailto:21imbb@queensu.ca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Ella Bundza</dc:creator>
  <cp:keywords/>
  <dc:description/>
  <cp:lastModifiedBy>Peter Bremermann</cp:lastModifiedBy>
  <cp:revision>23</cp:revision>
  <dcterms:created xsi:type="dcterms:W3CDTF">2024-11-30T13:05:00Z</dcterms:created>
  <dcterms:modified xsi:type="dcterms:W3CDTF">2024-12-19T16:20:00Z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0x0101003F5C87CA9A4F414E9879566D1D4B3608</vt:lpwstr>
  </property>
  <property fmtid="{D5CDD505-2E9C-101B-9397-08002B2CF9AE}" pid="3" name="MediaServiceImageTags">
    <vt:lpwstr/>
  </property>
  <property fmtid="{D5CDD505-2E9C-101B-9397-08002B2CF9AE}" pid="4" name="ZOTERO_PREF_1">
    <vt:lpwstr>&lt;data data-version="3" zotero-version="6.0.36"&gt;&lt;session id="H0VsOa1U"/&gt;&lt;style id="http://www.zotero.org/styles/ieee" locale="en-US" hasBibliography="1" bibliographyStyleHasBeenSet="1"/&gt;&lt;prefs&gt;&lt;pref name="fieldType" value="Field"/&gt;&lt;pref name="automaticJour</vt:lpwstr>
  </property>
  <property fmtid="{D5CDD505-2E9C-101B-9397-08002B2CF9AE}" pid="5" name="ZOTERO_PREF_2">
    <vt:lpwstr>nalAbbreviations" value="true"/&gt;&lt;/prefs&gt;&lt;/data&gt;</vt:lpwstr>
  </property>
  <property fmtid="{D5CDD505-2E9C-101B-9397-08002B2CF9AE}" pid="6" name="Order">
    <vt:r8>11600</vt:r8>
  </property>
  <property fmtid="{D5CDD505-2E9C-101B-9397-08002B2CF9AE}" pid="7" name="xd_Signature">
    <vt:bool>false</vt:bool>
  </property>
  <property fmtid="{D5CDD505-2E9C-101B-9397-08002B2CF9AE}" pid="8" name="xd_ProgID">
    <vt:lpwstr/>
  </property>
  <property fmtid="{D5CDD505-2E9C-101B-9397-08002B2CF9AE}" pid="9" name="_SourceUrl">
    <vt:lpwstr/>
  </property>
  <property fmtid="{D5CDD505-2E9C-101B-9397-08002B2CF9AE}" pid="10" name="_SharedFileIndex">
    <vt:lpwstr/>
  </property>
  <property fmtid="{D5CDD505-2E9C-101B-9397-08002B2CF9AE}" pid="11" name="ComplianceAssetId">
    <vt:lpwstr/>
  </property>
  <property fmtid="{D5CDD505-2E9C-101B-9397-08002B2CF9AE}" pid="12" name="TemplateUrl">
    <vt:lpwstr/>
  </property>
  <property fmtid="{D5CDD505-2E9C-101B-9397-08002B2CF9AE}" pid="13" name="_ExtendedDescription">
    <vt:lpwstr/>
  </property>
  <property fmtid="{D5CDD505-2E9C-101B-9397-08002B2CF9AE}" pid="14" name="TriggerFlowInfo">
    <vt:lpwstr/>
  </property>
</Properties>
</file>